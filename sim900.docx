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E28A00" w14:textId="77777777" w:rsidR="00E66588" w:rsidRDefault="00E66588" w:rsidP="00E66588">
      <w:pPr>
        <w:pStyle w:val="NormalWeb"/>
        <w:shd w:val="clear" w:color="auto" w:fill="FFFFFF"/>
        <w:spacing w:before="0" w:beforeAutospacing="0" w:after="336" w:afterAutospacing="0"/>
        <w:rPr>
          <w:rFonts w:ascii="Open Sans" w:hAnsi="Open Sans" w:cs="Open Sans"/>
          <w:color w:val="3A3A3A"/>
          <w:sz w:val="32"/>
          <w:szCs w:val="32"/>
        </w:rPr>
      </w:pPr>
      <w:r>
        <w:rPr>
          <w:rFonts w:ascii="Open Sans" w:hAnsi="Open Sans" w:cs="Open Sans"/>
          <w:color w:val="3A3A3A"/>
          <w:sz w:val="32"/>
          <w:szCs w:val="32"/>
        </w:rPr>
        <w:t>There are several modules you can use to send and receive SMS with the Arduino. We did this project using the SIM900 GSM shield and that’s the shield we recommend you to get.</w:t>
      </w:r>
    </w:p>
    <w:p w14:paraId="6ED4F65E" w14:textId="77777777" w:rsidR="00E66588" w:rsidRDefault="00E66588" w:rsidP="00E66588">
      <w:pPr>
        <w:pStyle w:val="NormalWeb"/>
        <w:shd w:val="clear" w:color="auto" w:fill="FFFFFF"/>
        <w:spacing w:before="0" w:beforeAutospacing="0" w:after="336" w:afterAutospacing="0"/>
        <w:rPr>
          <w:rFonts w:ascii="Open Sans" w:hAnsi="Open Sans" w:cs="Open Sans"/>
          <w:color w:val="3A3A3A"/>
          <w:sz w:val="32"/>
          <w:szCs w:val="32"/>
        </w:rPr>
      </w:pPr>
      <w:r>
        <w:rPr>
          <w:rFonts w:ascii="Open Sans" w:hAnsi="Open Sans" w:cs="Open Sans"/>
          <w:color w:val="3A3A3A"/>
          <w:sz w:val="32"/>
          <w:szCs w:val="32"/>
        </w:rPr>
        <w:t>The SIM900 GSM shield is shown in figure below:</w:t>
      </w:r>
    </w:p>
    <w:p w14:paraId="29FF5475" w14:textId="1433D968" w:rsidR="00E66588" w:rsidRDefault="00E66588">
      <w:pPr>
        <w:rPr>
          <w:noProof/>
        </w:rPr>
      </w:pPr>
      <w:r>
        <w:rPr>
          <w:noProof/>
        </w:rPr>
        <w:drawing>
          <wp:inline distT="0" distB="0" distL="0" distR="0" wp14:anchorId="1C4BFE13" wp14:editId="3B6BB61B">
            <wp:extent cx="5731510" cy="2090738"/>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65815" cy="2103252"/>
                    </a:xfrm>
                    <a:prstGeom prst="rect">
                      <a:avLst/>
                    </a:prstGeom>
                  </pic:spPr>
                </pic:pic>
              </a:graphicData>
            </a:graphic>
          </wp:inline>
        </w:drawing>
      </w:r>
    </w:p>
    <w:p w14:paraId="24282022" w14:textId="083698E2" w:rsidR="00E66588" w:rsidRPr="00E66588" w:rsidRDefault="00E66588" w:rsidP="00E66588"/>
    <w:p w14:paraId="3193D8A4" w14:textId="0FEACA72" w:rsidR="00E66588" w:rsidRDefault="00E66588" w:rsidP="00E66588">
      <w:pPr>
        <w:rPr>
          <w:noProof/>
        </w:rPr>
      </w:pPr>
    </w:p>
    <w:p w14:paraId="11F2EE8E" w14:textId="2E360F90" w:rsidR="00E66588" w:rsidRPr="00E66588" w:rsidRDefault="00E66588" w:rsidP="00E66588">
      <w:pPr>
        <w:tabs>
          <w:tab w:val="left" w:pos="1125"/>
        </w:tabs>
      </w:pPr>
      <w:r>
        <w:tab/>
      </w:r>
      <w:r w:rsidRPr="00E66588">
        <w:rPr>
          <w:rFonts w:eastAsia="Times New Roman" w:cstheme="minorHAnsi"/>
          <w:b/>
          <w:bCs/>
          <w:color w:val="3A3A3A"/>
          <w:sz w:val="32"/>
          <w:szCs w:val="32"/>
          <w:lang w:eastAsia="en-IN"/>
        </w:rPr>
        <w:t>Parts Required</w:t>
      </w:r>
    </w:p>
    <w:p w14:paraId="2FB6733C" w14:textId="7D78BDAF" w:rsidR="00E66588" w:rsidRDefault="00E66588" w:rsidP="00E66588">
      <w:pPr>
        <w:shd w:val="clear" w:color="auto" w:fill="FFFFFF"/>
        <w:spacing w:after="336" w:line="240" w:lineRule="auto"/>
        <w:rPr>
          <w:rFonts w:eastAsia="Times New Roman" w:cstheme="minorHAnsi"/>
          <w:color w:val="3A3A3A"/>
          <w:sz w:val="32"/>
          <w:szCs w:val="32"/>
          <w:lang w:eastAsia="en-IN"/>
        </w:rPr>
      </w:pPr>
      <w:r w:rsidRPr="00E66588">
        <w:rPr>
          <w:rFonts w:eastAsia="Times New Roman" w:cstheme="minorHAnsi"/>
          <w:color w:val="3A3A3A"/>
          <w:sz w:val="32"/>
          <w:szCs w:val="32"/>
          <w:lang w:eastAsia="en-IN"/>
        </w:rPr>
        <w:t>Here’s a list of all the components needed for this project:</w:t>
      </w:r>
    </w:p>
    <w:p w14:paraId="1C11D66A" w14:textId="166905E8" w:rsidR="00E66588" w:rsidRPr="00E66588" w:rsidRDefault="00E66588" w:rsidP="00E66588">
      <w:pPr>
        <w:shd w:val="clear" w:color="auto" w:fill="FFFFFF"/>
        <w:spacing w:after="336" w:line="240" w:lineRule="auto"/>
        <w:rPr>
          <w:rFonts w:eastAsia="Times New Roman" w:cstheme="minorHAnsi"/>
          <w:color w:val="3A3A3A"/>
          <w:sz w:val="32"/>
          <w:szCs w:val="32"/>
          <w:lang w:eastAsia="en-IN"/>
        </w:rPr>
      </w:pPr>
      <w:r>
        <w:rPr>
          <w:rFonts w:eastAsia="Times New Roman" w:cstheme="minorHAnsi"/>
          <w:noProof/>
          <w:color w:val="3A3A3A"/>
          <w:sz w:val="32"/>
          <w:szCs w:val="32"/>
          <w:lang w:eastAsia="en-IN"/>
        </w:rPr>
        <w:drawing>
          <wp:inline distT="0" distB="0" distL="0" distR="0" wp14:anchorId="561443F6" wp14:editId="59415F46">
            <wp:extent cx="5731510" cy="337661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41920" cy="3382746"/>
                    </a:xfrm>
                    <a:prstGeom prst="rect">
                      <a:avLst/>
                    </a:prstGeom>
                  </pic:spPr>
                </pic:pic>
              </a:graphicData>
            </a:graphic>
          </wp:inline>
        </w:drawing>
      </w:r>
    </w:p>
    <w:p w14:paraId="26762144" w14:textId="6AFFD469" w:rsidR="00E66588" w:rsidRPr="00E66588" w:rsidRDefault="00E66588" w:rsidP="00E66588">
      <w:pPr>
        <w:shd w:val="clear" w:color="auto" w:fill="FFFFFF"/>
        <w:spacing w:after="336" w:line="240" w:lineRule="auto"/>
        <w:rPr>
          <w:rFonts w:eastAsia="Times New Roman" w:cstheme="minorHAnsi"/>
          <w:color w:val="3A3A3A"/>
          <w:sz w:val="32"/>
          <w:szCs w:val="32"/>
          <w:lang w:eastAsia="en-IN"/>
        </w:rPr>
      </w:pPr>
      <w:r w:rsidRPr="00E66588">
        <w:rPr>
          <w:rFonts w:eastAsia="Times New Roman" w:cstheme="minorHAnsi"/>
          <w:noProof/>
          <w:color w:val="3A3A3A"/>
          <w:sz w:val="32"/>
          <w:szCs w:val="32"/>
          <w:lang w:eastAsia="en-IN"/>
        </w:rPr>
        <w:lastRenderedPageBreak/>
        <mc:AlternateContent>
          <mc:Choice Requires="wps">
            <w:drawing>
              <wp:inline distT="0" distB="0" distL="0" distR="0" wp14:anchorId="5A8753C0" wp14:editId="73EE3F78">
                <wp:extent cx="6667500" cy="48387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0" cy="483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BD077E" id="Rectangle 3" o:spid="_x0000_s1026" style="width:525pt;height:3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" filled="f" stroked="f">
                <o:lock v:ext="edit" aspectratio="t"/>
                <w10:anchorlock/>
              </v:rect>
            </w:pict>
          </mc:Fallback>
        </mc:AlternateContent>
      </w:r>
      <w:hyperlink r:id="rId9" w:tgtFrame="_blank" w:history="1">
        <w:r w:rsidRPr="00E66588">
          <w:rPr>
            <w:rFonts w:eastAsia="Times New Roman" w:cstheme="minorHAnsi"/>
            <w:color w:val="1B78E2"/>
            <w:sz w:val="32"/>
            <w:szCs w:val="32"/>
            <w:bdr w:val="none" w:sz="0" w:space="0" w:color="auto" w:frame="1"/>
            <w:lang w:eastAsia="en-IN"/>
          </w:rPr>
          <w:t>Arduino UNO</w:t>
        </w:r>
      </w:hyperlink>
      <w:r w:rsidRPr="00E66588">
        <w:rPr>
          <w:rFonts w:eastAsia="Times New Roman" w:cstheme="minorHAnsi"/>
          <w:color w:val="3A3A3A"/>
          <w:sz w:val="32"/>
          <w:szCs w:val="32"/>
          <w:lang w:eastAsia="en-IN"/>
        </w:rPr>
        <w:t> – read </w:t>
      </w:r>
      <w:hyperlink r:id="rId10" w:tgtFrame="_blank" w:history="1">
        <w:r w:rsidRPr="00E66588">
          <w:rPr>
            <w:rFonts w:eastAsia="Times New Roman" w:cstheme="minorHAnsi"/>
            <w:color w:val="1B78E2"/>
            <w:sz w:val="32"/>
            <w:szCs w:val="32"/>
            <w:bdr w:val="none" w:sz="0" w:space="0" w:color="auto" w:frame="1"/>
            <w:lang w:eastAsia="en-IN"/>
          </w:rPr>
          <w:t>Best Arduino Starter Kits</w:t>
        </w:r>
      </w:hyperlink>
    </w:p>
    <w:p w14:paraId="1CE706CC" w14:textId="77777777" w:rsidR="00E66588" w:rsidRPr="00E66588" w:rsidRDefault="00660A79" w:rsidP="00E66588">
      <w:pPr>
        <w:numPr>
          <w:ilvl w:val="0"/>
          <w:numId w:val="1"/>
        </w:numPr>
        <w:shd w:val="clear" w:color="auto" w:fill="FFFFFF"/>
        <w:spacing w:after="0" w:line="240" w:lineRule="auto"/>
        <w:rPr>
          <w:rFonts w:eastAsia="Times New Roman" w:cstheme="minorHAnsi"/>
          <w:color w:val="3A3A3A"/>
          <w:sz w:val="32"/>
          <w:szCs w:val="32"/>
          <w:lang w:eastAsia="en-IN"/>
        </w:rPr>
      </w:pPr>
      <w:hyperlink r:id="rId11" w:tgtFrame="_blank" w:history="1">
        <w:r w:rsidR="00E66588" w:rsidRPr="00E66588">
          <w:rPr>
            <w:rFonts w:eastAsia="Times New Roman" w:cstheme="minorHAnsi"/>
            <w:color w:val="1B78E2"/>
            <w:sz w:val="32"/>
            <w:szCs w:val="32"/>
            <w:bdr w:val="none" w:sz="0" w:space="0" w:color="auto" w:frame="1"/>
            <w:lang w:eastAsia="en-IN"/>
          </w:rPr>
          <w:t>SIM900 GSM Shield</w:t>
        </w:r>
      </w:hyperlink>
    </w:p>
    <w:p w14:paraId="65FC7276" w14:textId="77777777" w:rsidR="00E66588" w:rsidRPr="00E66588" w:rsidRDefault="00660A79" w:rsidP="00E66588">
      <w:pPr>
        <w:numPr>
          <w:ilvl w:val="0"/>
          <w:numId w:val="1"/>
        </w:numPr>
        <w:shd w:val="clear" w:color="auto" w:fill="FFFFFF"/>
        <w:spacing w:after="0" w:line="240" w:lineRule="auto"/>
        <w:rPr>
          <w:rFonts w:eastAsia="Times New Roman" w:cstheme="minorHAnsi"/>
          <w:color w:val="3A3A3A"/>
          <w:sz w:val="32"/>
          <w:szCs w:val="32"/>
          <w:lang w:eastAsia="en-IN"/>
        </w:rPr>
      </w:pPr>
      <w:hyperlink r:id="rId12" w:tgtFrame="_blank" w:history="1">
        <w:r w:rsidR="00E66588" w:rsidRPr="00E66588">
          <w:rPr>
            <w:rFonts w:eastAsia="Times New Roman" w:cstheme="minorHAnsi"/>
            <w:color w:val="1B78E2"/>
            <w:sz w:val="32"/>
            <w:szCs w:val="32"/>
            <w:bdr w:val="none" w:sz="0" w:space="0" w:color="auto" w:frame="1"/>
            <w:lang w:eastAsia="en-IN"/>
          </w:rPr>
          <w:t>5V 2A Power Adaptor</w:t>
        </w:r>
      </w:hyperlink>
    </w:p>
    <w:p w14:paraId="20BFF51B" w14:textId="77777777" w:rsidR="00E66588" w:rsidRPr="00E66588" w:rsidRDefault="00660A79" w:rsidP="00E66588">
      <w:pPr>
        <w:numPr>
          <w:ilvl w:val="0"/>
          <w:numId w:val="1"/>
        </w:numPr>
        <w:shd w:val="clear" w:color="auto" w:fill="FFFFFF"/>
        <w:spacing w:after="0" w:line="240" w:lineRule="auto"/>
        <w:rPr>
          <w:rFonts w:eastAsia="Times New Roman" w:cstheme="minorHAnsi"/>
          <w:color w:val="3A3A3A"/>
          <w:sz w:val="32"/>
          <w:szCs w:val="32"/>
          <w:lang w:eastAsia="en-IN"/>
        </w:rPr>
      </w:pPr>
      <w:hyperlink r:id="rId13" w:tgtFrame="_blank" w:history="1">
        <w:r w:rsidR="00E66588" w:rsidRPr="00E66588">
          <w:rPr>
            <w:rFonts w:eastAsia="Times New Roman" w:cstheme="minorHAnsi"/>
            <w:color w:val="1B78E2"/>
            <w:sz w:val="32"/>
            <w:szCs w:val="32"/>
            <w:bdr w:val="none" w:sz="0" w:space="0" w:color="auto" w:frame="1"/>
            <w:lang w:eastAsia="en-IN"/>
          </w:rPr>
          <w:t>FTDI programmer</w:t>
        </w:r>
      </w:hyperlink>
      <w:r w:rsidR="00E66588" w:rsidRPr="00E66588">
        <w:rPr>
          <w:rFonts w:eastAsia="Times New Roman" w:cstheme="minorHAnsi"/>
          <w:color w:val="3A3A3A"/>
          <w:sz w:val="32"/>
          <w:szCs w:val="32"/>
          <w:lang w:eastAsia="en-IN"/>
        </w:rPr>
        <w:t> (optional)</w:t>
      </w:r>
    </w:p>
    <w:p w14:paraId="7F2AD749" w14:textId="77777777" w:rsidR="00E66588" w:rsidRPr="00E66588" w:rsidRDefault="00E66588" w:rsidP="00E66588">
      <w:pPr>
        <w:numPr>
          <w:ilvl w:val="0"/>
          <w:numId w:val="1"/>
        </w:numPr>
        <w:shd w:val="clear" w:color="auto" w:fill="FFFFFF"/>
        <w:spacing w:after="0" w:line="240" w:lineRule="auto"/>
        <w:rPr>
          <w:rFonts w:eastAsia="Times New Roman" w:cstheme="minorHAnsi"/>
          <w:color w:val="3A3A3A"/>
          <w:sz w:val="32"/>
          <w:szCs w:val="32"/>
          <w:lang w:eastAsia="en-IN"/>
        </w:rPr>
      </w:pPr>
      <w:r w:rsidRPr="00E66588">
        <w:rPr>
          <w:rFonts w:eastAsia="Times New Roman" w:cstheme="minorHAnsi"/>
          <w:color w:val="3A3A3A"/>
          <w:sz w:val="32"/>
          <w:szCs w:val="32"/>
          <w:lang w:eastAsia="en-IN"/>
        </w:rPr>
        <w:t>SIM Card</w:t>
      </w:r>
    </w:p>
    <w:p w14:paraId="2991FA7D" w14:textId="77777777" w:rsidR="00E66588" w:rsidRPr="00E66588" w:rsidRDefault="00660A79" w:rsidP="00E66588">
      <w:pPr>
        <w:numPr>
          <w:ilvl w:val="0"/>
          <w:numId w:val="1"/>
        </w:numPr>
        <w:shd w:val="clear" w:color="auto" w:fill="FFFFFF"/>
        <w:spacing w:after="0" w:line="240" w:lineRule="auto"/>
        <w:rPr>
          <w:rFonts w:eastAsia="Times New Roman" w:cstheme="minorHAnsi"/>
          <w:color w:val="3A3A3A"/>
          <w:sz w:val="32"/>
          <w:szCs w:val="32"/>
          <w:lang w:eastAsia="en-IN"/>
        </w:rPr>
      </w:pPr>
      <w:hyperlink r:id="rId14" w:tgtFrame="_blank" w:history="1">
        <w:r w:rsidR="00E66588" w:rsidRPr="00E66588">
          <w:rPr>
            <w:rFonts w:eastAsia="Times New Roman" w:cstheme="minorHAnsi"/>
            <w:color w:val="1B78E2"/>
            <w:sz w:val="32"/>
            <w:szCs w:val="32"/>
            <w:bdr w:val="none" w:sz="0" w:space="0" w:color="auto" w:frame="1"/>
            <w:lang w:eastAsia="en-IN"/>
          </w:rPr>
          <w:t>DHT11</w:t>
        </w:r>
      </w:hyperlink>
      <w:r w:rsidR="00E66588" w:rsidRPr="00E66588">
        <w:rPr>
          <w:rFonts w:eastAsia="Times New Roman" w:cstheme="minorHAnsi"/>
          <w:color w:val="3A3A3A"/>
          <w:sz w:val="32"/>
          <w:szCs w:val="32"/>
          <w:lang w:eastAsia="en-IN"/>
        </w:rPr>
        <w:t> or </w:t>
      </w:r>
      <w:hyperlink r:id="rId15" w:tgtFrame="_blank" w:history="1">
        <w:r w:rsidR="00E66588" w:rsidRPr="00E66588">
          <w:rPr>
            <w:rFonts w:eastAsia="Times New Roman" w:cstheme="minorHAnsi"/>
            <w:color w:val="1B78E2"/>
            <w:sz w:val="32"/>
            <w:szCs w:val="32"/>
            <w:bdr w:val="none" w:sz="0" w:space="0" w:color="auto" w:frame="1"/>
            <w:lang w:eastAsia="en-IN"/>
          </w:rPr>
          <w:t>DHT22</w:t>
        </w:r>
      </w:hyperlink>
      <w:r w:rsidR="00E66588" w:rsidRPr="00E66588">
        <w:rPr>
          <w:rFonts w:eastAsia="Times New Roman" w:cstheme="minorHAnsi"/>
          <w:color w:val="3A3A3A"/>
          <w:sz w:val="32"/>
          <w:szCs w:val="32"/>
          <w:lang w:eastAsia="en-IN"/>
        </w:rPr>
        <w:t> Temperature and Humidity Sensor</w:t>
      </w:r>
    </w:p>
    <w:p w14:paraId="604367B2" w14:textId="77777777" w:rsidR="00E66588" w:rsidRPr="00E66588" w:rsidRDefault="00660A79" w:rsidP="00E66588">
      <w:pPr>
        <w:numPr>
          <w:ilvl w:val="0"/>
          <w:numId w:val="1"/>
        </w:numPr>
        <w:shd w:val="clear" w:color="auto" w:fill="FFFFFF"/>
        <w:spacing w:after="0" w:line="240" w:lineRule="auto"/>
        <w:rPr>
          <w:rFonts w:eastAsia="Times New Roman" w:cstheme="minorHAnsi"/>
          <w:color w:val="3A3A3A"/>
          <w:sz w:val="32"/>
          <w:szCs w:val="32"/>
          <w:lang w:eastAsia="en-IN"/>
        </w:rPr>
      </w:pPr>
      <w:hyperlink r:id="rId16" w:tgtFrame="_blank" w:history="1">
        <w:r w:rsidR="00E66588" w:rsidRPr="00E66588">
          <w:rPr>
            <w:rFonts w:eastAsia="Times New Roman" w:cstheme="minorHAnsi"/>
            <w:color w:val="1B78E2"/>
            <w:sz w:val="32"/>
            <w:szCs w:val="32"/>
            <w:bdr w:val="none" w:sz="0" w:space="0" w:color="auto" w:frame="1"/>
            <w:lang w:eastAsia="en-IN"/>
          </w:rPr>
          <w:t xml:space="preserve">10 </w:t>
        </w:r>
        <w:proofErr w:type="spellStart"/>
        <w:r w:rsidR="00E66588" w:rsidRPr="00E66588">
          <w:rPr>
            <w:rFonts w:eastAsia="Times New Roman" w:cstheme="minorHAnsi"/>
            <w:color w:val="1B78E2"/>
            <w:sz w:val="32"/>
            <w:szCs w:val="32"/>
            <w:bdr w:val="none" w:sz="0" w:space="0" w:color="auto" w:frame="1"/>
            <w:lang w:eastAsia="en-IN"/>
          </w:rPr>
          <w:t>kOhm</w:t>
        </w:r>
        <w:proofErr w:type="spellEnd"/>
        <w:r w:rsidR="00E66588" w:rsidRPr="00E66588">
          <w:rPr>
            <w:rFonts w:eastAsia="Times New Roman" w:cstheme="minorHAnsi"/>
            <w:color w:val="1B78E2"/>
            <w:sz w:val="32"/>
            <w:szCs w:val="32"/>
            <w:bdr w:val="none" w:sz="0" w:space="0" w:color="auto" w:frame="1"/>
            <w:lang w:eastAsia="en-IN"/>
          </w:rPr>
          <w:t xml:space="preserve"> resistor</w:t>
        </w:r>
      </w:hyperlink>
    </w:p>
    <w:p w14:paraId="14EE1326" w14:textId="77777777" w:rsidR="00E66588" w:rsidRPr="00E66588" w:rsidRDefault="00660A79" w:rsidP="00E66588">
      <w:pPr>
        <w:numPr>
          <w:ilvl w:val="0"/>
          <w:numId w:val="1"/>
        </w:numPr>
        <w:shd w:val="clear" w:color="auto" w:fill="FFFFFF"/>
        <w:spacing w:after="0" w:line="240" w:lineRule="auto"/>
        <w:rPr>
          <w:rFonts w:eastAsia="Times New Roman" w:cstheme="minorHAnsi"/>
          <w:color w:val="3A3A3A"/>
          <w:sz w:val="32"/>
          <w:szCs w:val="32"/>
          <w:lang w:eastAsia="en-IN"/>
        </w:rPr>
      </w:pPr>
      <w:hyperlink r:id="rId17" w:tgtFrame="_blank" w:history="1">
        <w:r w:rsidR="00E66588" w:rsidRPr="00E66588">
          <w:rPr>
            <w:rFonts w:eastAsia="Times New Roman" w:cstheme="minorHAnsi"/>
            <w:color w:val="1B78E2"/>
            <w:sz w:val="32"/>
            <w:szCs w:val="32"/>
            <w:bdr w:val="none" w:sz="0" w:space="0" w:color="auto" w:frame="1"/>
            <w:lang w:eastAsia="en-IN"/>
          </w:rPr>
          <w:t>Breadboard</w:t>
        </w:r>
      </w:hyperlink>
    </w:p>
    <w:p w14:paraId="0C615979" w14:textId="77777777" w:rsidR="00E66588" w:rsidRPr="00E66588" w:rsidRDefault="00660A79" w:rsidP="00E66588">
      <w:pPr>
        <w:numPr>
          <w:ilvl w:val="0"/>
          <w:numId w:val="1"/>
        </w:numPr>
        <w:shd w:val="clear" w:color="auto" w:fill="FFFFFF"/>
        <w:spacing w:after="0" w:line="240" w:lineRule="auto"/>
        <w:rPr>
          <w:rFonts w:eastAsia="Times New Roman" w:cstheme="minorHAnsi"/>
          <w:color w:val="3A3A3A"/>
          <w:sz w:val="32"/>
          <w:szCs w:val="32"/>
          <w:lang w:eastAsia="en-IN"/>
        </w:rPr>
      </w:pPr>
      <w:hyperlink r:id="rId18" w:tgtFrame="_blank" w:history="1">
        <w:r w:rsidR="00E66588" w:rsidRPr="00E66588">
          <w:rPr>
            <w:rFonts w:eastAsia="Times New Roman" w:cstheme="minorHAnsi"/>
            <w:color w:val="1B78E2"/>
            <w:sz w:val="32"/>
            <w:szCs w:val="32"/>
            <w:bdr w:val="none" w:sz="0" w:space="0" w:color="auto" w:frame="1"/>
            <w:lang w:eastAsia="en-IN"/>
          </w:rPr>
          <w:t>Jumper Wires</w:t>
        </w:r>
      </w:hyperlink>
    </w:p>
    <w:p w14:paraId="0DB22112" w14:textId="407FAF66" w:rsidR="00E66588" w:rsidRPr="00E66588" w:rsidRDefault="00E66588" w:rsidP="00E66588">
      <w:pPr>
        <w:shd w:val="clear" w:color="auto" w:fill="FFFFFF"/>
        <w:spacing w:after="0" w:line="240" w:lineRule="auto"/>
        <w:rPr>
          <w:rFonts w:eastAsia="Times New Roman" w:cstheme="minorHAnsi"/>
          <w:color w:val="3A3A3A"/>
          <w:sz w:val="32"/>
          <w:szCs w:val="32"/>
          <w:lang w:eastAsia="en-IN"/>
        </w:rPr>
      </w:pPr>
      <w:r w:rsidRPr="00E66588">
        <w:rPr>
          <w:rFonts w:eastAsia="Times New Roman" w:cstheme="minorHAnsi"/>
          <w:color w:val="3A3A3A"/>
          <w:sz w:val="32"/>
          <w:szCs w:val="32"/>
          <w:lang w:eastAsia="en-IN"/>
        </w:rPr>
        <w:t xml:space="preserve"> </w:t>
      </w:r>
    </w:p>
    <w:p w14:paraId="1B7B1CB2" w14:textId="1F7805E8" w:rsidR="00E66588" w:rsidRPr="00E66588" w:rsidRDefault="00E66588" w:rsidP="00E66588">
      <w:pPr>
        <w:shd w:val="clear" w:color="auto" w:fill="FFFFFF"/>
        <w:spacing w:after="0" w:line="240" w:lineRule="auto"/>
        <w:rPr>
          <w:rFonts w:eastAsia="Times New Roman" w:cstheme="minorHAnsi"/>
          <w:color w:val="3A3A3A"/>
          <w:sz w:val="32"/>
          <w:szCs w:val="32"/>
          <w:lang w:eastAsia="en-IN"/>
        </w:rPr>
      </w:pPr>
      <w:r w:rsidRPr="00E66588">
        <w:rPr>
          <w:rFonts w:eastAsia="Times New Roman" w:cstheme="minorHAnsi"/>
          <w:b/>
          <w:bCs/>
          <w:color w:val="3A3A3A"/>
          <w:sz w:val="32"/>
          <w:szCs w:val="32"/>
          <w:lang w:eastAsia="en-IN"/>
        </w:rPr>
        <w:t>Preliminary steps</w:t>
      </w:r>
      <w:r>
        <w:rPr>
          <w:rFonts w:eastAsia="Times New Roman" w:cstheme="minorHAnsi"/>
          <w:b/>
          <w:bCs/>
          <w:color w:val="3A3A3A"/>
          <w:sz w:val="32"/>
          <w:szCs w:val="32"/>
          <w:lang w:eastAsia="en-IN"/>
        </w:rPr>
        <w:t>-</w:t>
      </w:r>
    </w:p>
    <w:p w14:paraId="3934EF3A" w14:textId="77777777" w:rsidR="00E66588" w:rsidRDefault="00E66588" w:rsidP="00E66588">
      <w:pPr>
        <w:shd w:val="clear" w:color="auto" w:fill="FFFFFF"/>
        <w:spacing w:after="336" w:line="240" w:lineRule="auto"/>
        <w:rPr>
          <w:rFonts w:eastAsia="Times New Roman" w:cstheme="minorHAnsi"/>
          <w:color w:val="3A3A3A"/>
          <w:sz w:val="32"/>
          <w:szCs w:val="32"/>
          <w:lang w:eastAsia="en-IN"/>
        </w:rPr>
      </w:pPr>
      <w:r w:rsidRPr="00E66588">
        <w:rPr>
          <w:rFonts w:eastAsia="Times New Roman" w:cstheme="minorHAnsi"/>
          <w:color w:val="3A3A3A"/>
          <w:sz w:val="32"/>
          <w:szCs w:val="32"/>
          <w:lang w:eastAsia="en-IN"/>
        </w:rPr>
        <w:t>Before getting started with your SIM900 GSM module, you need to consider some aspects about the SIM card and the shield power supply.</w:t>
      </w:r>
    </w:p>
    <w:p w14:paraId="2EB27332" w14:textId="0E28CAE9" w:rsidR="00E66588" w:rsidRPr="00E66588" w:rsidRDefault="00E66588" w:rsidP="00E66588">
      <w:pPr>
        <w:shd w:val="clear" w:color="auto" w:fill="FFFFFF"/>
        <w:spacing w:after="336" w:line="240" w:lineRule="auto"/>
        <w:rPr>
          <w:rFonts w:eastAsia="Times New Roman" w:cstheme="minorHAnsi"/>
          <w:color w:val="3A3A3A"/>
          <w:sz w:val="32"/>
          <w:szCs w:val="32"/>
          <w:lang w:eastAsia="en-IN"/>
        </w:rPr>
      </w:pPr>
      <w:r w:rsidRPr="00E66588">
        <w:rPr>
          <w:rFonts w:eastAsia="Times New Roman" w:cstheme="minorHAnsi"/>
          <w:b/>
          <w:bCs/>
          <w:color w:val="3A3A3A"/>
          <w:sz w:val="32"/>
          <w:szCs w:val="32"/>
          <w:lang w:eastAsia="en-IN"/>
        </w:rPr>
        <w:lastRenderedPageBreak/>
        <w:t>Prepaid SIM card</w:t>
      </w:r>
      <w:r>
        <w:rPr>
          <w:rFonts w:eastAsia="Times New Roman" w:cstheme="minorHAnsi"/>
          <w:b/>
          <w:bCs/>
          <w:color w:val="3A3A3A"/>
          <w:sz w:val="32"/>
          <w:szCs w:val="32"/>
          <w:lang w:eastAsia="en-IN"/>
        </w:rPr>
        <w:t>-</w:t>
      </w:r>
      <w:r w:rsidRPr="00E66588">
        <w:rPr>
          <w:rFonts w:cstheme="minorHAnsi"/>
          <w:color w:val="3A3A3A"/>
          <w:sz w:val="32"/>
          <w:szCs w:val="32"/>
          <w:shd w:val="clear" w:color="auto" w:fill="FFFFFF"/>
        </w:rPr>
        <w:t>We recommend that you use a prepaid plan or a plan with unlimited SMS for testing purposes. Otherwise, if something goes wrong, you may need to pay a huge bill for hundreds of SMS text messages sent by mistake. In this tutorial we’re using a prepaid plan with unlimited SMS.</w:t>
      </w:r>
    </w:p>
    <w:p w14:paraId="3A18CB37" w14:textId="4D7538C3" w:rsidR="00E66588" w:rsidRDefault="00E66588" w:rsidP="00E66588">
      <w:pPr>
        <w:tabs>
          <w:tab w:val="left" w:pos="1125"/>
        </w:tabs>
        <w:rPr>
          <w:rFonts w:cstheme="minorHAnsi"/>
          <w:noProof/>
          <w:sz w:val="32"/>
          <w:szCs w:val="32"/>
        </w:rPr>
      </w:pPr>
      <w:r>
        <w:rPr>
          <w:rFonts w:cstheme="minorHAnsi"/>
          <w:noProof/>
          <w:sz w:val="32"/>
          <w:szCs w:val="32"/>
        </w:rPr>
        <w:drawing>
          <wp:inline distT="0" distB="0" distL="0" distR="0" wp14:anchorId="1BD0789A" wp14:editId="138E1981">
            <wp:extent cx="5731510" cy="18478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746283" cy="1852613"/>
                    </a:xfrm>
                    <a:prstGeom prst="rect">
                      <a:avLst/>
                    </a:prstGeom>
                  </pic:spPr>
                </pic:pic>
              </a:graphicData>
            </a:graphic>
          </wp:inline>
        </w:drawing>
      </w:r>
    </w:p>
    <w:p w14:paraId="250F74F2" w14:textId="6DF74E45" w:rsidR="00E66588" w:rsidRDefault="00E66588" w:rsidP="00E66588">
      <w:pPr>
        <w:tabs>
          <w:tab w:val="left" w:pos="1635"/>
        </w:tabs>
        <w:rPr>
          <w:rFonts w:cstheme="minorHAnsi"/>
          <w:sz w:val="32"/>
          <w:szCs w:val="32"/>
        </w:rPr>
      </w:pPr>
      <w:r>
        <w:rPr>
          <w:rFonts w:cstheme="minorHAnsi"/>
          <w:sz w:val="32"/>
          <w:szCs w:val="32"/>
        </w:rPr>
        <w:tab/>
      </w:r>
    </w:p>
    <w:p w14:paraId="1A6F9AD9" w14:textId="77777777" w:rsidR="00E66588" w:rsidRPr="00E66588" w:rsidRDefault="00E66588" w:rsidP="00E66588">
      <w:pPr>
        <w:pStyle w:val="NormalWeb"/>
        <w:shd w:val="clear" w:color="auto" w:fill="FFFFFF"/>
        <w:spacing w:before="0" w:beforeAutospacing="0" w:after="0" w:afterAutospacing="0"/>
        <w:rPr>
          <w:rFonts w:asciiTheme="minorHAnsi" w:hAnsiTheme="minorHAnsi" w:cstheme="minorHAnsi"/>
          <w:color w:val="3A3A3A"/>
          <w:sz w:val="32"/>
          <w:szCs w:val="32"/>
        </w:rPr>
      </w:pPr>
      <w:r w:rsidRPr="00E66588">
        <w:rPr>
          <w:rFonts w:asciiTheme="minorHAnsi" w:hAnsiTheme="minorHAnsi" w:cstheme="minorHAnsi"/>
          <w:color w:val="3A3A3A"/>
          <w:sz w:val="32"/>
          <w:szCs w:val="32"/>
        </w:rPr>
        <w:t>The shield uses the original SIM card size, not micro or nano. If you have micro or nano you may consider getting a</w:t>
      </w:r>
      <w:hyperlink r:id="rId20" w:tgtFrame="_blank" w:history="1">
        <w:r w:rsidRPr="00E66588">
          <w:rPr>
            <w:rStyle w:val="Hyperlink"/>
            <w:rFonts w:asciiTheme="minorHAnsi" w:hAnsiTheme="minorHAnsi" w:cstheme="minorHAnsi"/>
            <w:color w:val="1B78E2"/>
            <w:sz w:val="32"/>
            <w:szCs w:val="32"/>
            <w:bdr w:val="none" w:sz="0" w:space="0" w:color="auto" w:frame="1"/>
          </w:rPr>
          <w:t> SIM card size adapter</w:t>
        </w:r>
      </w:hyperlink>
      <w:r w:rsidRPr="00E66588">
        <w:rPr>
          <w:rFonts w:asciiTheme="minorHAnsi" w:hAnsiTheme="minorHAnsi" w:cstheme="minorHAnsi"/>
          <w:color w:val="3A3A3A"/>
          <w:sz w:val="32"/>
          <w:szCs w:val="32"/>
        </w:rPr>
        <w:t>.</w:t>
      </w:r>
    </w:p>
    <w:p w14:paraId="469426A3" w14:textId="77777777" w:rsidR="00E66588" w:rsidRPr="00E66588" w:rsidRDefault="00E66588" w:rsidP="00E66588">
      <w:pPr>
        <w:pStyle w:val="Heading3"/>
        <w:shd w:val="clear" w:color="auto" w:fill="FFFFFF"/>
        <w:spacing w:before="510" w:beforeAutospacing="0" w:after="150" w:afterAutospacing="0" w:line="312" w:lineRule="atLeast"/>
        <w:rPr>
          <w:rFonts w:asciiTheme="minorHAnsi" w:hAnsiTheme="minorHAnsi" w:cstheme="minorHAnsi"/>
          <w:color w:val="3A3A3A"/>
          <w:sz w:val="32"/>
          <w:szCs w:val="32"/>
        </w:rPr>
      </w:pPr>
      <w:r w:rsidRPr="00E66588">
        <w:rPr>
          <w:rFonts w:asciiTheme="minorHAnsi" w:hAnsiTheme="minorHAnsi" w:cstheme="minorHAnsi"/>
          <w:color w:val="3A3A3A"/>
          <w:sz w:val="32"/>
          <w:szCs w:val="32"/>
        </w:rPr>
        <w:t>Turn off the PIN lock</w:t>
      </w:r>
    </w:p>
    <w:p w14:paraId="3C9B10B5" w14:textId="77777777" w:rsidR="00E66588" w:rsidRPr="00E66588" w:rsidRDefault="00E66588" w:rsidP="00E66588">
      <w:pPr>
        <w:pStyle w:val="NormalWeb"/>
        <w:shd w:val="clear" w:color="auto" w:fill="FFFFFF"/>
        <w:spacing w:before="0" w:beforeAutospacing="0" w:after="336" w:afterAutospacing="0"/>
        <w:rPr>
          <w:rFonts w:asciiTheme="minorHAnsi" w:hAnsiTheme="minorHAnsi" w:cstheme="minorHAnsi"/>
          <w:color w:val="3A3A3A"/>
          <w:sz w:val="32"/>
          <w:szCs w:val="32"/>
        </w:rPr>
      </w:pPr>
      <w:r w:rsidRPr="00E66588">
        <w:rPr>
          <w:rFonts w:asciiTheme="minorHAnsi" w:hAnsiTheme="minorHAnsi" w:cstheme="minorHAnsi"/>
          <w:color w:val="3A3A3A"/>
          <w:sz w:val="32"/>
          <w:szCs w:val="32"/>
        </w:rPr>
        <w:t>To use the SIM card with the shield, you need to turn off the pin lock. The easiest way to do this, is to insert the SIM card in your smartphone and turn off the pin lock in the phone security settings.</w:t>
      </w:r>
    </w:p>
    <w:p w14:paraId="23DCD343" w14:textId="77777777" w:rsidR="00E66588" w:rsidRPr="00E66588" w:rsidRDefault="00E66588" w:rsidP="00E66588">
      <w:pPr>
        <w:pStyle w:val="NormalWeb"/>
        <w:shd w:val="clear" w:color="auto" w:fill="FFFFFF"/>
        <w:spacing w:before="0" w:beforeAutospacing="0" w:after="0" w:afterAutospacing="0"/>
        <w:rPr>
          <w:rFonts w:asciiTheme="minorHAnsi" w:hAnsiTheme="minorHAnsi" w:cstheme="minorHAnsi"/>
          <w:color w:val="3A3A3A"/>
          <w:sz w:val="32"/>
          <w:szCs w:val="32"/>
        </w:rPr>
      </w:pPr>
      <w:r w:rsidRPr="00E66588">
        <w:rPr>
          <w:rFonts w:asciiTheme="minorHAnsi" w:hAnsiTheme="minorHAnsi" w:cstheme="minorHAnsi"/>
          <w:color w:val="3A3A3A"/>
          <w:sz w:val="32"/>
          <w:szCs w:val="32"/>
        </w:rPr>
        <w:t>In my case, I need to go through: </w:t>
      </w:r>
      <w:r w:rsidRPr="00E66588">
        <w:rPr>
          <w:rStyle w:val="Strong"/>
          <w:rFonts w:asciiTheme="minorHAnsi" w:hAnsiTheme="minorHAnsi" w:cstheme="minorHAnsi"/>
          <w:color w:val="3A3A3A"/>
          <w:sz w:val="32"/>
          <w:szCs w:val="32"/>
          <w:bdr w:val="none" w:sz="0" w:space="0" w:color="auto" w:frame="1"/>
        </w:rPr>
        <w:t>Settings</w:t>
      </w:r>
      <w:r w:rsidRPr="00E66588">
        <w:rPr>
          <w:rFonts w:asciiTheme="minorHAnsi" w:hAnsiTheme="minorHAnsi" w:cstheme="minorHAnsi"/>
          <w:color w:val="3A3A3A"/>
          <w:sz w:val="32"/>
          <w:szCs w:val="32"/>
        </w:rPr>
        <w:t> &gt; </w:t>
      </w:r>
      <w:r w:rsidRPr="00E66588">
        <w:rPr>
          <w:rStyle w:val="Strong"/>
          <w:rFonts w:asciiTheme="minorHAnsi" w:hAnsiTheme="minorHAnsi" w:cstheme="minorHAnsi"/>
          <w:color w:val="3A3A3A"/>
          <w:sz w:val="32"/>
          <w:szCs w:val="32"/>
          <w:bdr w:val="none" w:sz="0" w:space="0" w:color="auto" w:frame="1"/>
        </w:rPr>
        <w:t>Advanced Settings </w:t>
      </w:r>
      <w:r w:rsidRPr="00E66588">
        <w:rPr>
          <w:rFonts w:asciiTheme="minorHAnsi" w:hAnsiTheme="minorHAnsi" w:cstheme="minorHAnsi"/>
          <w:color w:val="3A3A3A"/>
          <w:sz w:val="32"/>
          <w:szCs w:val="32"/>
        </w:rPr>
        <w:t>&gt; </w:t>
      </w:r>
      <w:r w:rsidRPr="00E66588">
        <w:rPr>
          <w:rStyle w:val="Strong"/>
          <w:rFonts w:asciiTheme="minorHAnsi" w:hAnsiTheme="minorHAnsi" w:cstheme="minorHAnsi"/>
          <w:color w:val="3A3A3A"/>
          <w:sz w:val="32"/>
          <w:szCs w:val="32"/>
          <w:bdr w:val="none" w:sz="0" w:space="0" w:color="auto" w:frame="1"/>
        </w:rPr>
        <w:t>Security </w:t>
      </w:r>
      <w:r w:rsidRPr="00E66588">
        <w:rPr>
          <w:rFonts w:asciiTheme="minorHAnsi" w:hAnsiTheme="minorHAnsi" w:cstheme="minorHAnsi"/>
          <w:color w:val="3A3A3A"/>
          <w:sz w:val="32"/>
          <w:szCs w:val="32"/>
        </w:rPr>
        <w:t>&gt; </w:t>
      </w:r>
      <w:r w:rsidRPr="00E66588">
        <w:rPr>
          <w:rStyle w:val="Strong"/>
          <w:rFonts w:asciiTheme="minorHAnsi" w:hAnsiTheme="minorHAnsi" w:cstheme="minorHAnsi"/>
          <w:color w:val="3A3A3A"/>
          <w:sz w:val="32"/>
          <w:szCs w:val="32"/>
          <w:bdr w:val="none" w:sz="0" w:space="0" w:color="auto" w:frame="1"/>
        </w:rPr>
        <w:t>SIM lock</w:t>
      </w:r>
      <w:r w:rsidRPr="00E66588">
        <w:rPr>
          <w:rFonts w:asciiTheme="minorHAnsi" w:hAnsiTheme="minorHAnsi" w:cstheme="minorHAnsi"/>
          <w:color w:val="3A3A3A"/>
          <w:sz w:val="32"/>
          <w:szCs w:val="32"/>
        </w:rPr>
        <w:t> and turn off the lock sim card with pin.</w:t>
      </w:r>
    </w:p>
    <w:p w14:paraId="69FBE9DF" w14:textId="77777777" w:rsidR="00E66588" w:rsidRDefault="00E66588" w:rsidP="00E66588">
      <w:pPr>
        <w:tabs>
          <w:tab w:val="left" w:pos="1635"/>
        </w:tabs>
        <w:rPr>
          <w:rFonts w:cstheme="minorHAnsi"/>
          <w:noProof/>
          <w:sz w:val="32"/>
          <w:szCs w:val="32"/>
        </w:rPr>
      </w:pPr>
    </w:p>
    <w:p w14:paraId="63223383" w14:textId="7A46A65A" w:rsidR="00E66588" w:rsidRDefault="00E66588" w:rsidP="00E66588">
      <w:pPr>
        <w:tabs>
          <w:tab w:val="left" w:pos="1635"/>
        </w:tabs>
        <w:rPr>
          <w:rFonts w:cstheme="minorHAnsi"/>
          <w:noProof/>
          <w:sz w:val="32"/>
          <w:szCs w:val="32"/>
        </w:rPr>
      </w:pPr>
      <w:r>
        <w:rPr>
          <w:rFonts w:cstheme="minorHAnsi"/>
          <w:noProof/>
          <w:sz w:val="32"/>
          <w:szCs w:val="32"/>
        </w:rPr>
        <w:drawing>
          <wp:inline distT="0" distB="0" distL="0" distR="0" wp14:anchorId="0368C3EF" wp14:editId="25126FF3">
            <wp:extent cx="5731510" cy="147161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745063" cy="1475093"/>
                    </a:xfrm>
                    <a:prstGeom prst="rect">
                      <a:avLst/>
                    </a:prstGeom>
                  </pic:spPr>
                </pic:pic>
              </a:graphicData>
            </a:graphic>
          </wp:inline>
        </w:drawing>
      </w:r>
    </w:p>
    <w:p w14:paraId="1F5E952B" w14:textId="77777777" w:rsidR="00E66588" w:rsidRPr="00E66588" w:rsidRDefault="00E66588" w:rsidP="00E66588">
      <w:pPr>
        <w:pStyle w:val="Heading3"/>
        <w:shd w:val="clear" w:color="auto" w:fill="FFFFFF"/>
        <w:spacing w:before="510" w:beforeAutospacing="0" w:after="150" w:afterAutospacing="0" w:line="312" w:lineRule="atLeast"/>
        <w:rPr>
          <w:rFonts w:asciiTheme="minorHAnsi" w:hAnsiTheme="minorHAnsi" w:cstheme="minorHAnsi"/>
          <w:color w:val="3A3A3A"/>
          <w:sz w:val="32"/>
          <w:szCs w:val="32"/>
        </w:rPr>
      </w:pPr>
      <w:r w:rsidRPr="00E66588">
        <w:rPr>
          <w:rFonts w:asciiTheme="minorHAnsi" w:hAnsiTheme="minorHAnsi" w:cstheme="minorHAnsi"/>
          <w:color w:val="3A3A3A"/>
          <w:sz w:val="32"/>
          <w:szCs w:val="32"/>
        </w:rPr>
        <w:lastRenderedPageBreak/>
        <w:t>Getting the right power supply</w:t>
      </w:r>
    </w:p>
    <w:p w14:paraId="0A8D5D7A" w14:textId="77777777" w:rsidR="00E66588" w:rsidRPr="00E66588" w:rsidRDefault="00E66588" w:rsidP="00E66588">
      <w:pPr>
        <w:pStyle w:val="NormalWeb"/>
        <w:shd w:val="clear" w:color="auto" w:fill="FFFFFF"/>
        <w:spacing w:before="0" w:beforeAutospacing="0" w:after="336" w:afterAutospacing="0"/>
        <w:rPr>
          <w:rFonts w:asciiTheme="minorHAnsi" w:hAnsiTheme="minorHAnsi" w:cstheme="minorHAnsi"/>
          <w:color w:val="3A3A3A"/>
          <w:sz w:val="32"/>
          <w:szCs w:val="32"/>
        </w:rPr>
      </w:pPr>
      <w:r w:rsidRPr="00E66588">
        <w:rPr>
          <w:rFonts w:asciiTheme="minorHAnsi" w:hAnsiTheme="minorHAnsi" w:cstheme="minorHAnsi"/>
          <w:color w:val="3A3A3A"/>
          <w:sz w:val="32"/>
          <w:szCs w:val="32"/>
        </w:rPr>
        <w:t>The shield has a DC jack for power as shown in figure below.</w:t>
      </w:r>
    </w:p>
    <w:p w14:paraId="6B0BF1C0" w14:textId="388DF738" w:rsidR="00E66588" w:rsidRPr="00E66588" w:rsidRDefault="001B158F" w:rsidP="00E66588">
      <w:pPr>
        <w:tabs>
          <w:tab w:val="left" w:pos="1635"/>
        </w:tabs>
        <w:rPr>
          <w:rFonts w:cstheme="minorHAnsi"/>
          <w:noProof/>
          <w:sz w:val="32"/>
          <w:szCs w:val="32"/>
        </w:rPr>
      </w:pPr>
      <w:r>
        <w:rPr>
          <w:rFonts w:cstheme="minorHAnsi"/>
          <w:noProof/>
          <w:sz w:val="32"/>
          <w:szCs w:val="32"/>
        </w:rPr>
        <w:drawing>
          <wp:inline distT="0" distB="0" distL="0" distR="0" wp14:anchorId="3951FD14" wp14:editId="0395A441">
            <wp:extent cx="5731510" cy="2833687"/>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35119" cy="2835471"/>
                    </a:xfrm>
                    <a:prstGeom prst="rect">
                      <a:avLst/>
                    </a:prstGeom>
                  </pic:spPr>
                </pic:pic>
              </a:graphicData>
            </a:graphic>
          </wp:inline>
        </w:drawing>
      </w:r>
    </w:p>
    <w:p w14:paraId="54FDF999" w14:textId="77777777" w:rsidR="00E66588" w:rsidRDefault="00E66588" w:rsidP="00E66588">
      <w:pPr>
        <w:tabs>
          <w:tab w:val="left" w:pos="1635"/>
        </w:tabs>
        <w:rPr>
          <w:rFonts w:cstheme="minorHAnsi"/>
          <w:noProof/>
          <w:sz w:val="32"/>
          <w:szCs w:val="32"/>
        </w:rPr>
      </w:pPr>
    </w:p>
    <w:p w14:paraId="4382A866" w14:textId="69642F93" w:rsidR="00E66588" w:rsidRDefault="00E66588" w:rsidP="00E66588">
      <w:pPr>
        <w:tabs>
          <w:tab w:val="left" w:pos="1635"/>
        </w:tabs>
        <w:rPr>
          <w:rFonts w:cstheme="minorHAnsi"/>
          <w:noProof/>
          <w:sz w:val="32"/>
          <w:szCs w:val="32"/>
        </w:rPr>
      </w:pPr>
    </w:p>
    <w:p w14:paraId="5607FF69" w14:textId="77777777" w:rsidR="001B158F" w:rsidRPr="001B158F" w:rsidRDefault="001B158F" w:rsidP="001B158F">
      <w:pPr>
        <w:shd w:val="clear" w:color="auto" w:fill="FFFFFF"/>
        <w:spacing w:after="336" w:line="240" w:lineRule="auto"/>
        <w:rPr>
          <w:rFonts w:eastAsia="Times New Roman" w:cstheme="minorHAnsi"/>
          <w:color w:val="3A3A3A"/>
          <w:sz w:val="32"/>
          <w:szCs w:val="32"/>
          <w:lang w:eastAsia="en-IN"/>
        </w:rPr>
      </w:pPr>
      <w:r w:rsidRPr="001B158F">
        <w:rPr>
          <w:rFonts w:eastAsia="Times New Roman" w:cstheme="minorHAnsi"/>
          <w:color w:val="3A3A3A"/>
          <w:sz w:val="32"/>
          <w:szCs w:val="32"/>
          <w:lang w:eastAsia="en-IN"/>
        </w:rPr>
        <w:t>Next to the power jack there is a toggle switch to select the power source. Next to the toggle switch on the board, there is an arrow indicating the toggle position to use an external power supply – move the toggle switch to use the external power supply as shown above.</w:t>
      </w:r>
    </w:p>
    <w:p w14:paraId="0BDE36E4" w14:textId="77777777" w:rsidR="001B158F" w:rsidRPr="001B158F" w:rsidRDefault="001B158F" w:rsidP="001B158F">
      <w:pPr>
        <w:shd w:val="clear" w:color="auto" w:fill="FFFFFF"/>
        <w:spacing w:after="336" w:line="240" w:lineRule="auto"/>
        <w:rPr>
          <w:rFonts w:eastAsia="Times New Roman" w:cstheme="minorHAnsi"/>
          <w:color w:val="3A3A3A"/>
          <w:sz w:val="32"/>
          <w:szCs w:val="32"/>
          <w:lang w:eastAsia="en-IN"/>
        </w:rPr>
      </w:pPr>
      <w:r w:rsidRPr="001B158F">
        <w:rPr>
          <w:rFonts w:eastAsia="Times New Roman" w:cstheme="minorHAnsi"/>
          <w:color w:val="3A3A3A"/>
          <w:sz w:val="32"/>
          <w:szCs w:val="32"/>
          <w:lang w:eastAsia="en-IN"/>
        </w:rPr>
        <w:t>To power up the shield, it is advisable to use a 5V power supply that can provide 2A as the one shown below.</w:t>
      </w:r>
    </w:p>
    <w:p w14:paraId="43820C38" w14:textId="0E541893" w:rsidR="00E66588" w:rsidRDefault="001B158F" w:rsidP="00E66588">
      <w:pPr>
        <w:tabs>
          <w:tab w:val="left" w:pos="1635"/>
        </w:tabs>
        <w:rPr>
          <w:rFonts w:cstheme="minorHAnsi"/>
          <w:noProof/>
          <w:sz w:val="32"/>
          <w:szCs w:val="32"/>
        </w:rPr>
      </w:pPr>
      <w:r>
        <w:rPr>
          <w:rFonts w:cstheme="minorHAnsi"/>
          <w:noProof/>
          <w:sz w:val="32"/>
          <w:szCs w:val="32"/>
        </w:rPr>
        <w:lastRenderedPageBreak/>
        <w:drawing>
          <wp:inline distT="0" distB="0" distL="0" distR="0" wp14:anchorId="4B3F6A69" wp14:editId="2DC41168">
            <wp:extent cx="5501640" cy="28956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507616" cy="2898745"/>
                    </a:xfrm>
                    <a:prstGeom prst="rect">
                      <a:avLst/>
                    </a:prstGeom>
                  </pic:spPr>
                </pic:pic>
              </a:graphicData>
            </a:graphic>
          </wp:inline>
        </w:drawing>
      </w:r>
    </w:p>
    <w:p w14:paraId="4681BD44" w14:textId="55DC7EDF" w:rsidR="00E66588" w:rsidRDefault="00E66588" w:rsidP="00E66588">
      <w:pPr>
        <w:tabs>
          <w:tab w:val="left" w:pos="1635"/>
        </w:tabs>
        <w:rPr>
          <w:rFonts w:cstheme="minorHAnsi"/>
          <w:sz w:val="32"/>
          <w:szCs w:val="32"/>
        </w:rPr>
      </w:pPr>
    </w:p>
    <w:p w14:paraId="548560C2" w14:textId="77777777" w:rsidR="001B158F" w:rsidRPr="001B158F" w:rsidRDefault="001B158F" w:rsidP="001B158F">
      <w:pPr>
        <w:pStyle w:val="NormalWeb"/>
        <w:shd w:val="clear" w:color="auto" w:fill="FFFFFF"/>
        <w:spacing w:before="0" w:beforeAutospacing="0" w:after="0" w:afterAutospacing="0"/>
        <w:rPr>
          <w:rFonts w:asciiTheme="minorHAnsi" w:hAnsiTheme="minorHAnsi" w:cstheme="minorHAnsi"/>
          <w:color w:val="3A3A3A"/>
          <w:sz w:val="32"/>
          <w:szCs w:val="32"/>
        </w:rPr>
      </w:pPr>
      <w:r w:rsidRPr="001B158F">
        <w:rPr>
          <w:rFonts w:asciiTheme="minorHAnsi" w:hAnsiTheme="minorHAnsi" w:cstheme="minorHAnsi"/>
          <w:color w:val="3A3A3A"/>
          <w:sz w:val="32"/>
          <w:szCs w:val="32"/>
        </w:rPr>
        <w:t>You can find the right power adapter for this shield </w:t>
      </w:r>
      <w:hyperlink r:id="rId24" w:tgtFrame="_blank" w:history="1">
        <w:r w:rsidRPr="001B158F">
          <w:rPr>
            <w:rStyle w:val="Hyperlink"/>
            <w:rFonts w:asciiTheme="minorHAnsi" w:hAnsiTheme="minorHAnsi" w:cstheme="minorHAnsi"/>
            <w:color w:val="1B78E2"/>
            <w:sz w:val="32"/>
            <w:szCs w:val="32"/>
            <w:bdr w:val="none" w:sz="0" w:space="0" w:color="auto" w:frame="1"/>
          </w:rPr>
          <w:t>here</w:t>
        </w:r>
      </w:hyperlink>
      <w:r w:rsidRPr="001B158F">
        <w:rPr>
          <w:rFonts w:asciiTheme="minorHAnsi" w:hAnsiTheme="minorHAnsi" w:cstheme="minorHAnsi"/>
          <w:color w:val="3A3A3A"/>
          <w:sz w:val="32"/>
          <w:szCs w:val="32"/>
        </w:rPr>
        <w:t>. Make sure you select the model with 5V and 2A.</w:t>
      </w:r>
    </w:p>
    <w:p w14:paraId="1BDDD6E2" w14:textId="77777777" w:rsidR="001B158F" w:rsidRPr="001B158F" w:rsidRDefault="001B158F" w:rsidP="001B158F">
      <w:pPr>
        <w:pStyle w:val="Heading2"/>
        <w:shd w:val="clear" w:color="auto" w:fill="FFFFFF"/>
        <w:spacing w:before="510" w:beforeAutospacing="0" w:after="270" w:afterAutospacing="0" w:line="312" w:lineRule="atLeast"/>
        <w:rPr>
          <w:rFonts w:asciiTheme="minorHAnsi" w:hAnsiTheme="minorHAnsi" w:cstheme="minorHAnsi"/>
          <w:color w:val="3A3A3A"/>
          <w:sz w:val="32"/>
          <w:szCs w:val="32"/>
        </w:rPr>
      </w:pPr>
      <w:r w:rsidRPr="001B158F">
        <w:rPr>
          <w:rFonts w:asciiTheme="minorHAnsi" w:hAnsiTheme="minorHAnsi" w:cstheme="minorHAnsi"/>
          <w:color w:val="3A3A3A"/>
          <w:sz w:val="32"/>
          <w:szCs w:val="32"/>
        </w:rPr>
        <w:t>Setting up the SIM900 GSM Shield</w:t>
      </w:r>
    </w:p>
    <w:p w14:paraId="28895EDD" w14:textId="77777777" w:rsidR="001B158F" w:rsidRPr="001B158F" w:rsidRDefault="001B158F" w:rsidP="001B158F">
      <w:pPr>
        <w:pStyle w:val="NormalWeb"/>
        <w:shd w:val="clear" w:color="auto" w:fill="FFFFFF"/>
        <w:spacing w:before="0" w:beforeAutospacing="0" w:after="336" w:afterAutospacing="0"/>
        <w:rPr>
          <w:rFonts w:asciiTheme="minorHAnsi" w:hAnsiTheme="minorHAnsi" w:cstheme="minorHAnsi"/>
          <w:color w:val="3A3A3A"/>
          <w:sz w:val="32"/>
          <w:szCs w:val="32"/>
        </w:rPr>
      </w:pPr>
      <w:r w:rsidRPr="001B158F">
        <w:rPr>
          <w:rFonts w:asciiTheme="minorHAnsi" w:hAnsiTheme="minorHAnsi" w:cstheme="minorHAnsi"/>
          <w:color w:val="3A3A3A"/>
          <w:sz w:val="32"/>
          <w:szCs w:val="32"/>
        </w:rPr>
        <w:t>The following steps show you how to set up the SIM900 GSM shield.</w:t>
      </w:r>
    </w:p>
    <w:p w14:paraId="3909180E" w14:textId="77777777" w:rsidR="001B158F" w:rsidRPr="001B158F" w:rsidRDefault="001B158F" w:rsidP="001B158F">
      <w:pPr>
        <w:pStyle w:val="NormalWeb"/>
        <w:shd w:val="clear" w:color="auto" w:fill="FFFFFF"/>
        <w:spacing w:before="0" w:beforeAutospacing="0" w:after="0" w:afterAutospacing="0"/>
        <w:rPr>
          <w:rFonts w:asciiTheme="minorHAnsi" w:hAnsiTheme="minorHAnsi" w:cstheme="minorHAnsi"/>
          <w:color w:val="3A3A3A"/>
          <w:sz w:val="32"/>
          <w:szCs w:val="32"/>
        </w:rPr>
      </w:pPr>
      <w:r w:rsidRPr="001B158F">
        <w:rPr>
          <w:rStyle w:val="Strong"/>
          <w:rFonts w:asciiTheme="minorHAnsi" w:hAnsiTheme="minorHAnsi" w:cstheme="minorHAnsi"/>
          <w:color w:val="3A3A3A"/>
          <w:sz w:val="32"/>
          <w:szCs w:val="32"/>
          <w:bdr w:val="none" w:sz="0" w:space="0" w:color="auto" w:frame="1"/>
        </w:rPr>
        <w:t>1)</w:t>
      </w:r>
      <w:r w:rsidRPr="001B158F">
        <w:rPr>
          <w:rFonts w:asciiTheme="minorHAnsi" w:hAnsiTheme="minorHAnsi" w:cstheme="minorHAnsi"/>
          <w:color w:val="3A3A3A"/>
          <w:sz w:val="32"/>
          <w:szCs w:val="32"/>
        </w:rPr>
        <w:t> Insert the SIM card into the SIM card holder. You need a SIM card with the standard size. The shield is not compatible with micro or nano SIM cards. If you need, you may get a sim card size adapter. Also, it is advisable to use a SIM card with a prepaid plan or unlimited SMS.</w:t>
      </w:r>
    </w:p>
    <w:p w14:paraId="06FC24C8" w14:textId="22B53849" w:rsidR="001B158F" w:rsidRDefault="001B158F" w:rsidP="00E66588">
      <w:pPr>
        <w:tabs>
          <w:tab w:val="left" w:pos="1635"/>
        </w:tabs>
        <w:rPr>
          <w:rFonts w:cstheme="minorHAnsi"/>
          <w:sz w:val="32"/>
          <w:szCs w:val="32"/>
        </w:rPr>
      </w:pPr>
      <w:r>
        <w:rPr>
          <w:rFonts w:cstheme="minorHAnsi"/>
          <w:noProof/>
          <w:sz w:val="32"/>
          <w:szCs w:val="32"/>
        </w:rPr>
        <w:drawing>
          <wp:inline distT="0" distB="0" distL="0" distR="0" wp14:anchorId="1D3CFBB3" wp14:editId="4790B7D3">
            <wp:extent cx="5685013" cy="193564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685013" cy="1935648"/>
                    </a:xfrm>
                    <a:prstGeom prst="rect">
                      <a:avLst/>
                    </a:prstGeom>
                  </pic:spPr>
                </pic:pic>
              </a:graphicData>
            </a:graphic>
          </wp:inline>
        </w:drawing>
      </w:r>
    </w:p>
    <w:p w14:paraId="2F938103" w14:textId="77777777" w:rsidR="001B158F" w:rsidRDefault="001B158F" w:rsidP="00E66588">
      <w:pPr>
        <w:tabs>
          <w:tab w:val="left" w:pos="1635"/>
        </w:tabs>
        <w:rPr>
          <w:rFonts w:cstheme="minorHAnsi"/>
          <w:noProof/>
          <w:sz w:val="32"/>
          <w:szCs w:val="32"/>
        </w:rPr>
      </w:pPr>
    </w:p>
    <w:p w14:paraId="620C2AD4" w14:textId="77777777" w:rsidR="001B158F" w:rsidRPr="001B158F" w:rsidRDefault="001B158F" w:rsidP="001B158F">
      <w:pPr>
        <w:shd w:val="clear" w:color="auto" w:fill="FFFFFF"/>
        <w:spacing w:after="0" w:line="240" w:lineRule="auto"/>
        <w:rPr>
          <w:rFonts w:eastAsia="Times New Roman" w:cstheme="minorHAnsi"/>
          <w:color w:val="3A3A3A"/>
          <w:sz w:val="32"/>
          <w:szCs w:val="32"/>
          <w:lang w:eastAsia="en-IN"/>
        </w:rPr>
      </w:pPr>
      <w:r w:rsidRPr="001B158F">
        <w:rPr>
          <w:rFonts w:eastAsia="Times New Roman" w:cstheme="minorHAnsi"/>
          <w:b/>
          <w:bCs/>
          <w:color w:val="3A3A3A"/>
          <w:sz w:val="32"/>
          <w:szCs w:val="32"/>
          <w:bdr w:val="none" w:sz="0" w:space="0" w:color="auto" w:frame="1"/>
          <w:lang w:eastAsia="en-IN"/>
        </w:rPr>
        <w:lastRenderedPageBreak/>
        <w:t>2) </w:t>
      </w:r>
      <w:r w:rsidRPr="001B158F">
        <w:rPr>
          <w:rFonts w:eastAsia="Times New Roman" w:cstheme="minorHAnsi"/>
          <w:color w:val="3A3A3A"/>
          <w:sz w:val="32"/>
          <w:szCs w:val="32"/>
          <w:lang w:eastAsia="en-IN"/>
        </w:rPr>
        <w:t>Confirm the antenna is well connected.</w:t>
      </w:r>
    </w:p>
    <w:p w14:paraId="07D3F876" w14:textId="77706407" w:rsidR="001B158F" w:rsidRDefault="001B158F" w:rsidP="001B158F">
      <w:pPr>
        <w:shd w:val="clear" w:color="auto" w:fill="FFFFFF"/>
        <w:spacing w:after="0" w:line="240" w:lineRule="auto"/>
        <w:rPr>
          <w:rFonts w:ascii="Open Sans" w:eastAsia="Times New Roman" w:hAnsi="Open Sans" w:cs="Open Sans"/>
          <w:color w:val="3A3A3A"/>
          <w:sz w:val="27"/>
          <w:szCs w:val="27"/>
          <w:lang w:eastAsia="en-IN"/>
        </w:rPr>
      </w:pPr>
      <w:r w:rsidRPr="001B158F">
        <w:rPr>
          <w:rFonts w:eastAsia="Times New Roman" w:cstheme="minorHAnsi"/>
          <w:b/>
          <w:bCs/>
          <w:color w:val="3A3A3A"/>
          <w:sz w:val="32"/>
          <w:szCs w:val="32"/>
          <w:bdr w:val="none" w:sz="0" w:space="0" w:color="auto" w:frame="1"/>
          <w:lang w:eastAsia="en-IN"/>
        </w:rPr>
        <w:t>3)</w:t>
      </w:r>
      <w:r w:rsidRPr="001B158F">
        <w:rPr>
          <w:rFonts w:eastAsia="Times New Roman" w:cstheme="minorHAnsi"/>
          <w:color w:val="3A3A3A"/>
          <w:sz w:val="32"/>
          <w:szCs w:val="32"/>
          <w:lang w:eastAsia="en-IN"/>
        </w:rPr>
        <w:t> On the serial port select, make sure the jumper cap is connected as shown in figure below to use software serial</w:t>
      </w:r>
      <w:r w:rsidRPr="001B158F">
        <w:rPr>
          <w:rFonts w:ascii="Open Sans" w:eastAsia="Times New Roman" w:hAnsi="Open Sans" w:cs="Open Sans"/>
          <w:color w:val="3A3A3A"/>
          <w:sz w:val="27"/>
          <w:szCs w:val="27"/>
          <w:lang w:eastAsia="en-IN"/>
        </w:rPr>
        <w:t>.</w:t>
      </w:r>
    </w:p>
    <w:p w14:paraId="2DBA49F8" w14:textId="4C7DA6F3" w:rsidR="001B158F" w:rsidRPr="001B158F" w:rsidRDefault="001B158F" w:rsidP="001B158F">
      <w:pPr>
        <w:shd w:val="clear" w:color="auto" w:fill="FFFFFF"/>
        <w:spacing w:after="0" w:line="240" w:lineRule="auto"/>
        <w:rPr>
          <w:rFonts w:ascii="Open Sans" w:eastAsia="Times New Roman" w:hAnsi="Open Sans" w:cs="Open Sans"/>
          <w:color w:val="3A3A3A"/>
          <w:sz w:val="27"/>
          <w:szCs w:val="27"/>
          <w:lang w:eastAsia="en-IN"/>
        </w:rPr>
      </w:pPr>
      <w:r>
        <w:rPr>
          <w:rFonts w:ascii="Open Sans" w:eastAsia="Times New Roman" w:hAnsi="Open Sans" w:cs="Open Sans"/>
          <w:noProof/>
          <w:color w:val="3A3A3A"/>
          <w:sz w:val="27"/>
          <w:szCs w:val="27"/>
          <w:lang w:eastAsia="en-IN"/>
        </w:rPr>
        <w:drawing>
          <wp:inline distT="0" distB="0" distL="0" distR="0" wp14:anchorId="0B7A8395" wp14:editId="289EBEED">
            <wp:extent cx="5669771" cy="240812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669771" cy="2408129"/>
                    </a:xfrm>
                    <a:prstGeom prst="rect">
                      <a:avLst/>
                    </a:prstGeom>
                  </pic:spPr>
                </pic:pic>
              </a:graphicData>
            </a:graphic>
          </wp:inline>
        </w:drawing>
      </w:r>
    </w:p>
    <w:p w14:paraId="69EF7A7E" w14:textId="77777777" w:rsidR="001B158F" w:rsidRPr="001B158F" w:rsidRDefault="001B158F" w:rsidP="001B158F">
      <w:pPr>
        <w:shd w:val="clear" w:color="auto" w:fill="FFFFFF"/>
        <w:spacing w:after="0" w:line="240" w:lineRule="auto"/>
        <w:rPr>
          <w:rFonts w:ascii="Open Sans" w:eastAsia="Times New Roman" w:hAnsi="Open Sans" w:cs="Open Sans"/>
          <w:color w:val="3A3A3A"/>
          <w:sz w:val="27"/>
          <w:szCs w:val="27"/>
          <w:lang w:eastAsia="en-IN"/>
        </w:rPr>
      </w:pPr>
      <w:r w:rsidRPr="001B158F">
        <w:rPr>
          <w:rFonts w:ascii="Open Sans" w:eastAsia="Times New Roman" w:hAnsi="Open Sans" w:cs="Open Sans"/>
          <w:i/>
          <w:iCs/>
          <w:color w:val="3A3A3A"/>
          <w:sz w:val="27"/>
          <w:szCs w:val="27"/>
          <w:bdr w:val="none" w:sz="0" w:space="0" w:color="auto" w:frame="1"/>
          <w:lang w:eastAsia="en-IN"/>
        </w:rPr>
        <w:t> </w:t>
      </w:r>
    </w:p>
    <w:p w14:paraId="651E8660" w14:textId="77777777" w:rsidR="001B158F" w:rsidRDefault="001B158F" w:rsidP="00E66588">
      <w:pPr>
        <w:tabs>
          <w:tab w:val="left" w:pos="1635"/>
        </w:tabs>
        <w:rPr>
          <w:rFonts w:cstheme="minorHAnsi"/>
          <w:noProof/>
          <w:sz w:val="32"/>
          <w:szCs w:val="32"/>
        </w:rPr>
      </w:pPr>
    </w:p>
    <w:p w14:paraId="6C2CC2D9" w14:textId="6F7B809E" w:rsidR="001B158F" w:rsidRPr="001B158F" w:rsidRDefault="001B158F" w:rsidP="00E66588">
      <w:pPr>
        <w:tabs>
          <w:tab w:val="left" w:pos="1635"/>
        </w:tabs>
        <w:rPr>
          <w:rFonts w:cstheme="minorHAnsi"/>
          <w:noProof/>
          <w:sz w:val="32"/>
          <w:szCs w:val="32"/>
        </w:rPr>
      </w:pPr>
      <w:r w:rsidRPr="001B158F">
        <w:rPr>
          <w:rStyle w:val="Strong"/>
          <w:rFonts w:cstheme="minorHAnsi"/>
          <w:color w:val="3A3A3A"/>
          <w:sz w:val="32"/>
          <w:szCs w:val="32"/>
          <w:bdr w:val="none" w:sz="0" w:space="0" w:color="auto" w:frame="1"/>
          <w:shd w:val="clear" w:color="auto" w:fill="FFFFFF"/>
        </w:rPr>
        <w:t>4)</w:t>
      </w:r>
      <w:r w:rsidRPr="001B158F">
        <w:rPr>
          <w:rFonts w:cstheme="minorHAnsi"/>
          <w:color w:val="3A3A3A"/>
          <w:sz w:val="32"/>
          <w:szCs w:val="32"/>
          <w:shd w:val="clear" w:color="auto" w:fill="FFFFFF"/>
        </w:rPr>
        <w:t> Power the shield using an external 5V power supply. Double-check that you have the external power source selected</w:t>
      </w:r>
    </w:p>
    <w:p w14:paraId="751B495C" w14:textId="773A52D3" w:rsidR="001B158F" w:rsidRDefault="001B158F" w:rsidP="00E66588">
      <w:pPr>
        <w:tabs>
          <w:tab w:val="left" w:pos="1635"/>
        </w:tabs>
        <w:rPr>
          <w:rFonts w:cstheme="minorHAnsi"/>
          <w:noProof/>
          <w:sz w:val="32"/>
          <w:szCs w:val="32"/>
        </w:rPr>
      </w:pPr>
      <w:r>
        <w:rPr>
          <w:rFonts w:cstheme="minorHAnsi"/>
          <w:noProof/>
          <w:sz w:val="32"/>
          <w:szCs w:val="32"/>
        </w:rPr>
        <w:drawing>
          <wp:inline distT="0" distB="0" distL="0" distR="0" wp14:anchorId="13885EAB" wp14:editId="27FF2E58">
            <wp:extent cx="3071126" cy="193564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3071126" cy="1935648"/>
                    </a:xfrm>
                    <a:prstGeom prst="rect">
                      <a:avLst/>
                    </a:prstGeom>
                  </pic:spPr>
                </pic:pic>
              </a:graphicData>
            </a:graphic>
          </wp:inline>
        </w:drawing>
      </w:r>
    </w:p>
    <w:p w14:paraId="7804F01D" w14:textId="77777777" w:rsidR="001B158F" w:rsidRDefault="001B158F" w:rsidP="00E66588">
      <w:pPr>
        <w:tabs>
          <w:tab w:val="left" w:pos="1635"/>
        </w:tabs>
        <w:rPr>
          <w:rFonts w:cstheme="minorHAnsi"/>
          <w:noProof/>
          <w:sz w:val="32"/>
          <w:szCs w:val="32"/>
        </w:rPr>
      </w:pPr>
    </w:p>
    <w:p w14:paraId="10DA0B26" w14:textId="77777777" w:rsidR="001B158F" w:rsidRPr="001B158F" w:rsidRDefault="001B158F" w:rsidP="001B158F">
      <w:pPr>
        <w:shd w:val="clear" w:color="auto" w:fill="FFFFFF"/>
        <w:spacing w:after="0" w:line="240" w:lineRule="auto"/>
        <w:rPr>
          <w:rFonts w:eastAsia="Times New Roman" w:cstheme="minorHAnsi"/>
          <w:color w:val="3A3A3A"/>
          <w:sz w:val="32"/>
          <w:szCs w:val="32"/>
          <w:lang w:eastAsia="en-IN"/>
        </w:rPr>
      </w:pPr>
      <w:r w:rsidRPr="001B158F">
        <w:rPr>
          <w:rFonts w:eastAsia="Times New Roman" w:cstheme="minorHAnsi"/>
          <w:b/>
          <w:bCs/>
          <w:color w:val="3A3A3A"/>
          <w:sz w:val="32"/>
          <w:szCs w:val="32"/>
          <w:bdr w:val="none" w:sz="0" w:space="0" w:color="auto" w:frame="1"/>
          <w:lang w:eastAsia="en-IN"/>
        </w:rPr>
        <w:t>5) </w:t>
      </w:r>
      <w:r w:rsidRPr="001B158F">
        <w:rPr>
          <w:rFonts w:eastAsia="Times New Roman" w:cstheme="minorHAnsi"/>
          <w:color w:val="3A3A3A"/>
          <w:sz w:val="32"/>
          <w:szCs w:val="32"/>
          <w:lang w:eastAsia="en-IN"/>
        </w:rPr>
        <w:t>To power up/down the shield press the power key for about 2 seconds.</w:t>
      </w:r>
    </w:p>
    <w:p w14:paraId="184EE6BB" w14:textId="03FB2C55" w:rsidR="001B158F" w:rsidRDefault="001B158F" w:rsidP="00E66588">
      <w:pPr>
        <w:tabs>
          <w:tab w:val="left" w:pos="1635"/>
        </w:tabs>
        <w:rPr>
          <w:rFonts w:cstheme="minorHAnsi"/>
          <w:noProof/>
          <w:sz w:val="32"/>
          <w:szCs w:val="32"/>
        </w:rPr>
      </w:pPr>
      <w:r>
        <w:rPr>
          <w:rFonts w:cstheme="minorHAnsi"/>
          <w:noProof/>
          <w:sz w:val="32"/>
          <w:szCs w:val="32"/>
        </w:rPr>
        <w:drawing>
          <wp:inline distT="0" distB="0" distL="0" distR="0" wp14:anchorId="55E06C34" wp14:editId="3A0AD319">
            <wp:extent cx="2533866" cy="10906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2652435" cy="1141646"/>
                    </a:xfrm>
                    <a:prstGeom prst="rect">
                      <a:avLst/>
                    </a:prstGeom>
                  </pic:spPr>
                </pic:pic>
              </a:graphicData>
            </a:graphic>
          </wp:inline>
        </w:drawing>
      </w:r>
    </w:p>
    <w:p w14:paraId="06576C4A" w14:textId="6682E8D0" w:rsidR="001B158F" w:rsidRDefault="001B158F" w:rsidP="00E66588">
      <w:pPr>
        <w:tabs>
          <w:tab w:val="left" w:pos="1635"/>
        </w:tabs>
        <w:rPr>
          <w:rFonts w:cstheme="minorHAnsi"/>
          <w:sz w:val="32"/>
          <w:szCs w:val="32"/>
        </w:rPr>
      </w:pPr>
    </w:p>
    <w:p w14:paraId="472A53FF" w14:textId="2662842A" w:rsidR="001B158F" w:rsidRDefault="001B158F" w:rsidP="00E66588">
      <w:pPr>
        <w:tabs>
          <w:tab w:val="left" w:pos="1635"/>
        </w:tabs>
        <w:rPr>
          <w:rFonts w:ascii="Open Sans" w:hAnsi="Open Sans" w:cs="Open Sans"/>
          <w:color w:val="3A3A3A"/>
          <w:sz w:val="32"/>
          <w:szCs w:val="32"/>
          <w:shd w:val="clear" w:color="auto" w:fill="FFFFFF"/>
        </w:rPr>
      </w:pPr>
      <w:r w:rsidRPr="001B158F">
        <w:rPr>
          <w:rStyle w:val="Strong"/>
          <w:rFonts w:ascii="Open Sans" w:hAnsi="Open Sans" w:cs="Open Sans"/>
          <w:color w:val="3A3A3A"/>
          <w:sz w:val="32"/>
          <w:szCs w:val="32"/>
          <w:bdr w:val="none" w:sz="0" w:space="0" w:color="auto" w:frame="1"/>
          <w:shd w:val="clear" w:color="auto" w:fill="FFFFFF"/>
        </w:rPr>
        <w:lastRenderedPageBreak/>
        <w:t>6)</w:t>
      </w:r>
      <w:r w:rsidRPr="001B158F">
        <w:rPr>
          <w:rFonts w:ascii="Open Sans" w:hAnsi="Open Sans" w:cs="Open Sans"/>
          <w:color w:val="3A3A3A"/>
          <w:sz w:val="32"/>
          <w:szCs w:val="32"/>
          <w:shd w:val="clear" w:color="auto" w:fill="FFFFFF"/>
        </w:rPr>
        <w:t xml:space="preserve"> Then, the Status LED will light up and the </w:t>
      </w:r>
      <w:proofErr w:type="spellStart"/>
      <w:r w:rsidRPr="001B158F">
        <w:rPr>
          <w:rFonts w:ascii="Open Sans" w:hAnsi="Open Sans" w:cs="Open Sans"/>
          <w:color w:val="3A3A3A"/>
          <w:sz w:val="32"/>
          <w:szCs w:val="32"/>
          <w:shd w:val="clear" w:color="auto" w:fill="FFFFFF"/>
        </w:rPr>
        <w:t>NetLight</w:t>
      </w:r>
      <w:proofErr w:type="spellEnd"/>
      <w:r w:rsidRPr="001B158F">
        <w:rPr>
          <w:rFonts w:ascii="Open Sans" w:hAnsi="Open Sans" w:cs="Open Sans"/>
          <w:color w:val="3A3A3A"/>
          <w:sz w:val="32"/>
          <w:szCs w:val="32"/>
          <w:shd w:val="clear" w:color="auto" w:fill="FFFFFF"/>
        </w:rPr>
        <w:t xml:space="preserve"> LED will blink every 800 </w:t>
      </w:r>
      <w:proofErr w:type="spellStart"/>
      <w:r w:rsidRPr="001B158F">
        <w:rPr>
          <w:rFonts w:ascii="Open Sans" w:hAnsi="Open Sans" w:cs="Open Sans"/>
          <w:color w:val="3A3A3A"/>
          <w:sz w:val="32"/>
          <w:szCs w:val="32"/>
          <w:shd w:val="clear" w:color="auto" w:fill="FFFFFF"/>
        </w:rPr>
        <w:t>ms</w:t>
      </w:r>
      <w:proofErr w:type="spellEnd"/>
      <w:r w:rsidRPr="001B158F">
        <w:rPr>
          <w:rFonts w:ascii="Open Sans" w:hAnsi="Open Sans" w:cs="Open Sans"/>
          <w:color w:val="3A3A3A"/>
          <w:sz w:val="32"/>
          <w:szCs w:val="32"/>
          <w:shd w:val="clear" w:color="auto" w:fill="FFFFFF"/>
        </w:rPr>
        <w:t xml:space="preserve"> until it finds the network. When it finds the network the </w:t>
      </w:r>
      <w:proofErr w:type="spellStart"/>
      <w:r w:rsidRPr="001B158F">
        <w:rPr>
          <w:rFonts w:ascii="Open Sans" w:hAnsi="Open Sans" w:cs="Open Sans"/>
          <w:color w:val="3A3A3A"/>
          <w:sz w:val="32"/>
          <w:szCs w:val="32"/>
          <w:shd w:val="clear" w:color="auto" w:fill="FFFFFF"/>
        </w:rPr>
        <w:t>NetLight</w:t>
      </w:r>
      <w:proofErr w:type="spellEnd"/>
      <w:r w:rsidRPr="001B158F">
        <w:rPr>
          <w:rFonts w:ascii="Open Sans" w:hAnsi="Open Sans" w:cs="Open Sans"/>
          <w:color w:val="3A3A3A"/>
          <w:sz w:val="32"/>
          <w:szCs w:val="32"/>
          <w:shd w:val="clear" w:color="auto" w:fill="FFFFFF"/>
        </w:rPr>
        <w:t xml:space="preserve"> LED will start blinking every three seconds.</w:t>
      </w:r>
    </w:p>
    <w:p w14:paraId="2C74FCB3" w14:textId="3A91DEE4" w:rsidR="001B158F" w:rsidRDefault="001B158F" w:rsidP="00E66588">
      <w:pPr>
        <w:tabs>
          <w:tab w:val="left" w:pos="1635"/>
        </w:tabs>
        <w:rPr>
          <w:rFonts w:cstheme="minorHAnsi"/>
          <w:noProof/>
          <w:sz w:val="32"/>
          <w:szCs w:val="32"/>
        </w:rPr>
      </w:pPr>
      <w:r>
        <w:rPr>
          <w:rFonts w:cstheme="minorHAnsi"/>
          <w:noProof/>
          <w:sz w:val="32"/>
          <w:szCs w:val="32"/>
        </w:rPr>
        <w:drawing>
          <wp:inline distT="0" distB="0" distL="0" distR="0" wp14:anchorId="29B2843E" wp14:editId="65EB5125">
            <wp:extent cx="3535986" cy="1745131"/>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3535986" cy="1745131"/>
                    </a:xfrm>
                    <a:prstGeom prst="rect">
                      <a:avLst/>
                    </a:prstGeom>
                  </pic:spPr>
                </pic:pic>
              </a:graphicData>
            </a:graphic>
          </wp:inline>
        </w:drawing>
      </w:r>
    </w:p>
    <w:p w14:paraId="0920AB32" w14:textId="19F054E4" w:rsidR="001B158F" w:rsidRDefault="001B158F" w:rsidP="001B158F">
      <w:pPr>
        <w:rPr>
          <w:rFonts w:cstheme="minorHAnsi"/>
          <w:noProof/>
          <w:sz w:val="32"/>
          <w:szCs w:val="32"/>
        </w:rPr>
      </w:pPr>
    </w:p>
    <w:p w14:paraId="7CA5CCAB" w14:textId="77777777" w:rsidR="001B158F" w:rsidRPr="001B158F" w:rsidRDefault="001B158F" w:rsidP="001B158F">
      <w:pPr>
        <w:pStyle w:val="NormalWeb"/>
        <w:shd w:val="clear" w:color="auto" w:fill="FFFFFF"/>
        <w:spacing w:before="0" w:beforeAutospacing="0" w:after="0" w:afterAutospacing="0"/>
        <w:rPr>
          <w:rFonts w:asciiTheme="minorHAnsi" w:hAnsiTheme="minorHAnsi" w:cstheme="minorHAnsi"/>
          <w:color w:val="3A3A3A"/>
          <w:sz w:val="32"/>
          <w:szCs w:val="32"/>
        </w:rPr>
      </w:pPr>
      <w:r w:rsidRPr="001B158F">
        <w:rPr>
          <w:rStyle w:val="Strong"/>
          <w:rFonts w:asciiTheme="minorHAnsi" w:hAnsiTheme="minorHAnsi" w:cstheme="minorHAnsi"/>
          <w:color w:val="3A3A3A"/>
          <w:sz w:val="32"/>
          <w:szCs w:val="32"/>
          <w:bdr w:val="none" w:sz="0" w:space="0" w:color="auto" w:frame="1"/>
        </w:rPr>
        <w:t>7)</w:t>
      </w:r>
      <w:r w:rsidRPr="001B158F">
        <w:rPr>
          <w:rFonts w:asciiTheme="minorHAnsi" w:hAnsiTheme="minorHAnsi" w:cstheme="minorHAnsi"/>
          <w:color w:val="3A3A3A"/>
          <w:sz w:val="32"/>
          <w:szCs w:val="32"/>
        </w:rPr>
        <w:t> You can test if the shield is working properly by sending AT commands from the Arduino IDE using an FTDI programmer – as we’ll show below.</w:t>
      </w:r>
    </w:p>
    <w:p w14:paraId="7FA9B307" w14:textId="77777777" w:rsidR="001B158F" w:rsidRPr="001B158F" w:rsidRDefault="001B158F" w:rsidP="001B158F">
      <w:pPr>
        <w:pStyle w:val="Heading2"/>
        <w:shd w:val="clear" w:color="auto" w:fill="FFFFFF"/>
        <w:spacing w:before="510" w:beforeAutospacing="0" w:after="270" w:afterAutospacing="0" w:line="312" w:lineRule="atLeast"/>
        <w:rPr>
          <w:rFonts w:asciiTheme="minorHAnsi" w:hAnsiTheme="minorHAnsi" w:cstheme="minorHAnsi"/>
          <w:color w:val="3A3A3A"/>
          <w:sz w:val="32"/>
          <w:szCs w:val="32"/>
        </w:rPr>
      </w:pPr>
      <w:r w:rsidRPr="001B158F">
        <w:rPr>
          <w:rFonts w:asciiTheme="minorHAnsi" w:hAnsiTheme="minorHAnsi" w:cstheme="minorHAnsi"/>
          <w:color w:val="3A3A3A"/>
          <w:sz w:val="32"/>
          <w:szCs w:val="32"/>
        </w:rPr>
        <w:t>Testing the Shield with FTDI programmer</w:t>
      </w:r>
    </w:p>
    <w:p w14:paraId="2C461DF0" w14:textId="4FACDEE1" w:rsidR="001B158F" w:rsidRDefault="001B158F" w:rsidP="001B158F">
      <w:pPr>
        <w:pStyle w:val="NormalWeb"/>
        <w:shd w:val="clear" w:color="auto" w:fill="FFFFFF"/>
        <w:spacing w:before="0" w:beforeAutospacing="0" w:after="336" w:afterAutospacing="0"/>
        <w:rPr>
          <w:rFonts w:asciiTheme="minorHAnsi" w:hAnsiTheme="minorHAnsi" w:cstheme="minorHAnsi"/>
          <w:color w:val="3A3A3A"/>
          <w:sz w:val="32"/>
          <w:szCs w:val="32"/>
        </w:rPr>
      </w:pPr>
      <w:r w:rsidRPr="001B158F">
        <w:rPr>
          <w:rFonts w:asciiTheme="minorHAnsi" w:hAnsiTheme="minorHAnsi" w:cstheme="minorHAnsi"/>
          <w:color w:val="3A3A3A"/>
          <w:sz w:val="32"/>
          <w:szCs w:val="32"/>
        </w:rPr>
        <w:t>You don’t need to do this step to get the shield working properly. This is an extra step to ensure that you can communicate with your GSM shield and send AT commands from the Arduino IDE serial monitor. For that, you need an FTDI programmer as the one shown in figure below.</w:t>
      </w:r>
    </w:p>
    <w:p w14:paraId="35EF4CC8" w14:textId="0DF28323" w:rsidR="001B158F" w:rsidRPr="001B158F" w:rsidRDefault="001B158F" w:rsidP="001B158F">
      <w:pPr>
        <w:pStyle w:val="NormalWeb"/>
        <w:shd w:val="clear" w:color="auto" w:fill="FFFFFF"/>
        <w:spacing w:before="0" w:beforeAutospacing="0" w:after="336" w:afterAutospacing="0"/>
        <w:rPr>
          <w:rFonts w:asciiTheme="minorHAnsi" w:hAnsiTheme="minorHAnsi" w:cstheme="minorHAnsi"/>
          <w:color w:val="3A3A3A"/>
          <w:sz w:val="32"/>
          <w:szCs w:val="32"/>
        </w:rPr>
      </w:pPr>
      <w:r>
        <w:rPr>
          <w:rFonts w:asciiTheme="minorHAnsi" w:hAnsiTheme="minorHAnsi" w:cstheme="minorHAnsi"/>
          <w:noProof/>
          <w:color w:val="3A3A3A"/>
          <w:sz w:val="32"/>
          <w:szCs w:val="32"/>
        </w:rPr>
        <w:drawing>
          <wp:inline distT="0" distB="0" distL="0" distR="0" wp14:anchorId="2B9D9AE0" wp14:editId="2D2C2169">
            <wp:extent cx="5387807" cy="220999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387807" cy="2209992"/>
                    </a:xfrm>
                    <a:prstGeom prst="rect">
                      <a:avLst/>
                    </a:prstGeom>
                  </pic:spPr>
                </pic:pic>
              </a:graphicData>
            </a:graphic>
          </wp:inline>
        </w:drawing>
      </w:r>
    </w:p>
    <w:p w14:paraId="6A7C6CBB" w14:textId="77777777" w:rsidR="001B158F" w:rsidRPr="001B158F" w:rsidRDefault="001B158F" w:rsidP="001B158F">
      <w:pPr>
        <w:shd w:val="clear" w:color="auto" w:fill="FFFFFF"/>
        <w:spacing w:after="0" w:line="240" w:lineRule="auto"/>
        <w:rPr>
          <w:rFonts w:eastAsia="Times New Roman" w:cstheme="minorHAnsi"/>
          <w:color w:val="3A3A3A"/>
          <w:sz w:val="32"/>
          <w:szCs w:val="32"/>
          <w:lang w:eastAsia="en-IN"/>
        </w:rPr>
      </w:pPr>
      <w:r w:rsidRPr="001B158F">
        <w:rPr>
          <w:rFonts w:eastAsia="Times New Roman" w:cstheme="minorHAnsi"/>
          <w:b/>
          <w:bCs/>
          <w:color w:val="3A3A3A"/>
          <w:sz w:val="32"/>
          <w:szCs w:val="32"/>
          <w:bdr w:val="none" w:sz="0" w:space="0" w:color="auto" w:frame="1"/>
          <w:lang w:eastAsia="en-IN"/>
        </w:rPr>
        <w:lastRenderedPageBreak/>
        <w:t>1)</w:t>
      </w:r>
      <w:r w:rsidRPr="001B158F">
        <w:rPr>
          <w:rFonts w:eastAsia="Times New Roman" w:cstheme="minorHAnsi"/>
          <w:color w:val="3A3A3A"/>
          <w:sz w:val="32"/>
          <w:szCs w:val="32"/>
          <w:lang w:eastAsia="en-IN"/>
        </w:rPr>
        <w:t> Connect the FTDI programmer to the GSM shield as shown in figure below.</w:t>
      </w:r>
    </w:p>
    <w:p w14:paraId="33F55DA9" w14:textId="366CA8F7" w:rsidR="001B158F" w:rsidRDefault="00660A79" w:rsidP="001B158F">
      <w:pPr>
        <w:rPr>
          <w:rFonts w:cstheme="minorHAnsi"/>
          <w:noProof/>
          <w:sz w:val="32"/>
          <w:szCs w:val="32"/>
        </w:rPr>
      </w:pPr>
      <w:hyperlink r:id="rId31" w:history="1">
        <w:r w:rsidR="001B158F" w:rsidRPr="001B158F">
          <w:rPr>
            <w:rFonts w:eastAsia="Times New Roman" w:cstheme="minorHAnsi"/>
            <w:color w:val="1B78E2"/>
            <w:sz w:val="32"/>
            <w:szCs w:val="32"/>
            <w:bdr w:val="none" w:sz="0" w:space="0" w:color="auto" w:frame="1"/>
            <w:lang w:eastAsia="en-IN"/>
          </w:rPr>
          <w:br/>
        </w:r>
      </w:hyperlink>
      <w:r w:rsidR="001B158F">
        <w:rPr>
          <w:rFonts w:cstheme="minorHAnsi"/>
          <w:noProof/>
          <w:sz w:val="32"/>
          <w:szCs w:val="32"/>
        </w:rPr>
        <w:drawing>
          <wp:inline distT="0" distB="0" distL="0" distR="0" wp14:anchorId="1EB34387" wp14:editId="2560B0B1">
            <wp:extent cx="5731510" cy="41281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731510" cy="4128135"/>
                    </a:xfrm>
                    <a:prstGeom prst="rect">
                      <a:avLst/>
                    </a:prstGeom>
                  </pic:spPr>
                </pic:pic>
              </a:graphicData>
            </a:graphic>
          </wp:inline>
        </w:drawing>
      </w:r>
    </w:p>
    <w:p w14:paraId="019AD52A" w14:textId="43887745" w:rsidR="001B158F" w:rsidRPr="001B158F" w:rsidRDefault="001B158F" w:rsidP="001B158F">
      <w:pPr>
        <w:rPr>
          <w:rFonts w:cstheme="minorHAnsi"/>
          <w:sz w:val="32"/>
          <w:szCs w:val="32"/>
        </w:rPr>
      </w:pPr>
    </w:p>
    <w:p w14:paraId="655466CF" w14:textId="71F8FDBF" w:rsidR="001B158F" w:rsidRDefault="001B158F" w:rsidP="001B158F">
      <w:pPr>
        <w:rPr>
          <w:rFonts w:cstheme="minorHAnsi"/>
          <w:noProof/>
          <w:sz w:val="32"/>
          <w:szCs w:val="32"/>
        </w:rPr>
      </w:pPr>
    </w:p>
    <w:p w14:paraId="401A86EB" w14:textId="77777777" w:rsidR="001B158F" w:rsidRPr="001B158F" w:rsidRDefault="001B158F" w:rsidP="001B158F">
      <w:pPr>
        <w:pStyle w:val="NormalWeb"/>
        <w:shd w:val="clear" w:color="auto" w:fill="FFFFFF"/>
        <w:spacing w:before="0" w:beforeAutospacing="0" w:after="0" w:afterAutospacing="0"/>
        <w:rPr>
          <w:rFonts w:asciiTheme="minorHAnsi" w:hAnsiTheme="minorHAnsi" w:cstheme="minorHAnsi"/>
          <w:color w:val="3A3A3A"/>
          <w:sz w:val="32"/>
          <w:szCs w:val="32"/>
        </w:rPr>
      </w:pPr>
      <w:r>
        <w:rPr>
          <w:rFonts w:cstheme="minorHAnsi"/>
          <w:sz w:val="32"/>
          <w:szCs w:val="32"/>
        </w:rPr>
        <w:tab/>
      </w:r>
      <w:r w:rsidRPr="001B158F">
        <w:rPr>
          <w:rFonts w:asciiTheme="minorHAnsi" w:hAnsiTheme="minorHAnsi" w:cstheme="minorHAnsi"/>
          <w:b/>
          <w:bCs/>
          <w:color w:val="3A3A3A"/>
          <w:sz w:val="32"/>
          <w:szCs w:val="32"/>
          <w:bdr w:val="none" w:sz="0" w:space="0" w:color="auto" w:frame="1"/>
        </w:rPr>
        <w:t>2)</w:t>
      </w:r>
      <w:r w:rsidRPr="001B158F">
        <w:rPr>
          <w:rFonts w:asciiTheme="minorHAnsi" w:hAnsiTheme="minorHAnsi" w:cstheme="minorHAnsi"/>
          <w:color w:val="3A3A3A"/>
          <w:sz w:val="32"/>
          <w:szCs w:val="32"/>
        </w:rPr>
        <w:t> Open the Arduino IDE and select the right COM port.</w:t>
      </w:r>
    </w:p>
    <w:p w14:paraId="54B6CC06" w14:textId="77777777" w:rsidR="001B158F" w:rsidRPr="001B158F" w:rsidRDefault="001B158F" w:rsidP="001B158F">
      <w:pPr>
        <w:shd w:val="clear" w:color="auto" w:fill="FFFFFF"/>
        <w:spacing w:after="0" w:line="240" w:lineRule="auto"/>
        <w:rPr>
          <w:rFonts w:eastAsia="Times New Roman" w:cstheme="minorHAnsi"/>
          <w:color w:val="3A3A3A"/>
          <w:sz w:val="32"/>
          <w:szCs w:val="32"/>
          <w:lang w:eastAsia="en-IN"/>
        </w:rPr>
      </w:pPr>
      <w:r w:rsidRPr="001B158F">
        <w:rPr>
          <w:rFonts w:eastAsia="Times New Roman" w:cstheme="minorHAnsi"/>
          <w:b/>
          <w:bCs/>
          <w:color w:val="3A3A3A"/>
          <w:sz w:val="32"/>
          <w:szCs w:val="32"/>
          <w:bdr w:val="none" w:sz="0" w:space="0" w:color="auto" w:frame="1"/>
          <w:lang w:eastAsia="en-IN"/>
        </w:rPr>
        <w:t>3)</w:t>
      </w:r>
      <w:r w:rsidRPr="001B158F">
        <w:rPr>
          <w:rFonts w:eastAsia="Times New Roman" w:cstheme="minorHAnsi"/>
          <w:color w:val="3A3A3A"/>
          <w:sz w:val="32"/>
          <w:szCs w:val="32"/>
          <w:lang w:eastAsia="en-IN"/>
        </w:rPr>
        <w:t> Open the Serial monitor.</w:t>
      </w:r>
    </w:p>
    <w:p w14:paraId="782B6D76" w14:textId="3C556209" w:rsidR="001B158F" w:rsidRDefault="001B158F" w:rsidP="001B158F">
      <w:pPr>
        <w:tabs>
          <w:tab w:val="left" w:pos="518"/>
        </w:tabs>
        <w:rPr>
          <w:rFonts w:cstheme="minorHAnsi"/>
          <w:sz w:val="32"/>
          <w:szCs w:val="32"/>
        </w:rPr>
      </w:pPr>
    </w:p>
    <w:p w14:paraId="329EB8BB" w14:textId="790B1E0F" w:rsidR="001B158F" w:rsidRDefault="001B158F" w:rsidP="001B158F">
      <w:pPr>
        <w:tabs>
          <w:tab w:val="left" w:pos="518"/>
        </w:tabs>
        <w:rPr>
          <w:rFonts w:cstheme="minorHAnsi"/>
          <w:noProof/>
          <w:sz w:val="32"/>
          <w:szCs w:val="32"/>
        </w:rPr>
      </w:pPr>
      <w:r>
        <w:rPr>
          <w:rFonts w:cstheme="minorHAnsi"/>
          <w:noProof/>
          <w:sz w:val="32"/>
          <w:szCs w:val="32"/>
        </w:rPr>
        <w:drawing>
          <wp:inline distT="0" distB="0" distL="0" distR="0" wp14:anchorId="4083E5FF" wp14:editId="4B9AE9B1">
            <wp:extent cx="5731510" cy="7702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5731510" cy="770255"/>
                    </a:xfrm>
                    <a:prstGeom prst="rect">
                      <a:avLst/>
                    </a:prstGeom>
                  </pic:spPr>
                </pic:pic>
              </a:graphicData>
            </a:graphic>
          </wp:inline>
        </w:drawing>
      </w:r>
    </w:p>
    <w:p w14:paraId="3A8D26ED" w14:textId="541B2724" w:rsidR="00E66465" w:rsidRPr="00E66465" w:rsidRDefault="00E66465" w:rsidP="00E66465">
      <w:pPr>
        <w:rPr>
          <w:rFonts w:cstheme="minorHAnsi"/>
          <w:sz w:val="32"/>
          <w:szCs w:val="32"/>
        </w:rPr>
      </w:pPr>
    </w:p>
    <w:p w14:paraId="6257282E" w14:textId="24DF2D25" w:rsidR="00E66465" w:rsidRPr="001B158F" w:rsidRDefault="00E66465" w:rsidP="00E66465">
      <w:pPr>
        <w:shd w:val="clear" w:color="auto" w:fill="FFFFFF"/>
        <w:spacing w:after="0" w:line="240" w:lineRule="auto"/>
        <w:rPr>
          <w:rFonts w:ascii="Open Sans" w:eastAsia="Times New Roman" w:hAnsi="Open Sans" w:cs="Open Sans"/>
          <w:color w:val="3A3A3A"/>
          <w:sz w:val="27"/>
          <w:szCs w:val="27"/>
          <w:lang w:eastAsia="en-IN"/>
        </w:rPr>
      </w:pPr>
      <w:r w:rsidRPr="001B158F">
        <w:rPr>
          <w:rFonts w:ascii="Open Sans" w:eastAsia="Times New Roman" w:hAnsi="Open Sans" w:cs="Open Sans"/>
          <w:b/>
          <w:bCs/>
          <w:color w:val="3A3A3A"/>
          <w:sz w:val="27"/>
          <w:szCs w:val="27"/>
          <w:bdr w:val="none" w:sz="0" w:space="0" w:color="auto" w:frame="1"/>
          <w:lang w:eastAsia="en-IN"/>
        </w:rPr>
        <w:t>4)</w:t>
      </w:r>
      <w:r w:rsidRPr="001B158F">
        <w:rPr>
          <w:rFonts w:ascii="Open Sans" w:eastAsia="Times New Roman" w:hAnsi="Open Sans" w:cs="Open Sans"/>
          <w:color w:val="3A3A3A"/>
          <w:sz w:val="27"/>
          <w:szCs w:val="27"/>
          <w:lang w:eastAsia="en-IN"/>
        </w:rPr>
        <w:t> Select </w:t>
      </w:r>
      <w:r w:rsidRPr="001B158F">
        <w:rPr>
          <w:rFonts w:ascii="Open Sans" w:eastAsia="Times New Roman" w:hAnsi="Open Sans" w:cs="Open Sans"/>
          <w:b/>
          <w:bCs/>
          <w:color w:val="3A3A3A"/>
          <w:sz w:val="27"/>
          <w:szCs w:val="27"/>
          <w:bdr w:val="none" w:sz="0" w:space="0" w:color="auto" w:frame="1"/>
          <w:lang w:eastAsia="en-IN"/>
        </w:rPr>
        <w:t>19200</w:t>
      </w:r>
      <w:r w:rsidRPr="001B158F">
        <w:rPr>
          <w:rFonts w:ascii="Open Sans" w:eastAsia="Times New Roman" w:hAnsi="Open Sans" w:cs="Open Sans"/>
          <w:color w:val="3A3A3A"/>
          <w:sz w:val="27"/>
          <w:szCs w:val="27"/>
          <w:lang w:eastAsia="en-IN"/>
        </w:rPr>
        <w:t> baud rate – the shield default setting is 19200 – and </w:t>
      </w:r>
      <w:r w:rsidRPr="001B158F">
        <w:rPr>
          <w:rFonts w:ascii="Open Sans" w:eastAsia="Times New Roman" w:hAnsi="Open Sans" w:cs="Open Sans"/>
          <w:b/>
          <w:bCs/>
          <w:color w:val="3A3A3A"/>
          <w:sz w:val="27"/>
          <w:szCs w:val="27"/>
          <w:bdr w:val="none" w:sz="0" w:space="0" w:color="auto" w:frame="1"/>
          <w:lang w:eastAsia="en-IN"/>
        </w:rPr>
        <w:t>Carriage return</w:t>
      </w:r>
      <w:r w:rsidRPr="001B158F">
        <w:rPr>
          <w:rFonts w:ascii="Open Sans" w:eastAsia="Times New Roman" w:hAnsi="Open Sans" w:cs="Open Sans"/>
          <w:color w:val="3A3A3A"/>
          <w:sz w:val="27"/>
          <w:szCs w:val="27"/>
          <w:lang w:eastAsia="en-IN"/>
        </w:rPr>
        <w:t>. Write </w:t>
      </w:r>
      <w:r w:rsidRPr="001B158F">
        <w:rPr>
          <w:rFonts w:ascii="Open Sans" w:eastAsia="Times New Roman" w:hAnsi="Open Sans" w:cs="Open Sans"/>
          <w:b/>
          <w:bCs/>
          <w:color w:val="3A3A3A"/>
          <w:sz w:val="27"/>
          <w:szCs w:val="27"/>
          <w:bdr w:val="none" w:sz="0" w:space="0" w:color="auto" w:frame="1"/>
          <w:lang w:eastAsia="en-IN"/>
        </w:rPr>
        <w:t>AT</w:t>
      </w:r>
      <w:r w:rsidRPr="001B158F">
        <w:rPr>
          <w:rFonts w:ascii="Open Sans" w:eastAsia="Times New Roman" w:hAnsi="Open Sans" w:cs="Open Sans"/>
          <w:color w:val="3A3A3A"/>
          <w:sz w:val="27"/>
          <w:szCs w:val="27"/>
          <w:lang w:eastAsia="en-IN"/>
        </w:rPr>
        <w:t> </w:t>
      </w:r>
      <w:proofErr w:type="spellStart"/>
      <w:r w:rsidRPr="001B158F">
        <w:rPr>
          <w:rFonts w:ascii="Open Sans" w:eastAsia="Times New Roman" w:hAnsi="Open Sans" w:cs="Open Sans"/>
          <w:color w:val="3A3A3A"/>
          <w:sz w:val="27"/>
          <w:szCs w:val="27"/>
          <w:lang w:eastAsia="en-IN"/>
        </w:rPr>
        <w:t>at</w:t>
      </w:r>
      <w:proofErr w:type="spellEnd"/>
      <w:r w:rsidRPr="001B158F">
        <w:rPr>
          <w:rFonts w:ascii="Open Sans" w:eastAsia="Times New Roman" w:hAnsi="Open Sans" w:cs="Open Sans"/>
          <w:color w:val="3A3A3A"/>
          <w:sz w:val="27"/>
          <w:szCs w:val="27"/>
          <w:lang w:eastAsia="en-IN"/>
        </w:rPr>
        <w:t xml:space="preserve"> the box highlighted in red and then press enter. See figure below.</w:t>
      </w:r>
    </w:p>
    <w:p w14:paraId="58C48A4F" w14:textId="7F6A734C" w:rsidR="00E66465" w:rsidRDefault="00E66465" w:rsidP="00E66465">
      <w:pPr>
        <w:tabs>
          <w:tab w:val="left" w:pos="1133"/>
        </w:tabs>
        <w:rPr>
          <w:rFonts w:cstheme="minorHAnsi"/>
          <w:sz w:val="32"/>
          <w:szCs w:val="32"/>
        </w:rPr>
      </w:pPr>
    </w:p>
    <w:p w14:paraId="5CA0A110" w14:textId="6632B266" w:rsidR="000C64CD" w:rsidRPr="000C64CD" w:rsidRDefault="000C64CD" w:rsidP="000C64CD">
      <w:pPr>
        <w:shd w:val="clear" w:color="auto" w:fill="FFFFFF"/>
        <w:spacing w:after="0" w:line="240" w:lineRule="auto"/>
        <w:rPr>
          <w:rFonts w:ascii="Open Sans" w:eastAsia="Times New Roman" w:hAnsi="Open Sans" w:cs="Open Sans"/>
          <w:color w:val="3A3A3A"/>
          <w:sz w:val="27"/>
          <w:szCs w:val="27"/>
          <w:lang w:eastAsia="en-IN"/>
        </w:rPr>
      </w:pPr>
    </w:p>
    <w:p w14:paraId="31D62A70" w14:textId="2A0A56B5" w:rsidR="00E66465" w:rsidRDefault="00C50DB2" w:rsidP="00E66465">
      <w:pPr>
        <w:tabs>
          <w:tab w:val="left" w:pos="1133"/>
        </w:tabs>
        <w:rPr>
          <w:rFonts w:ascii="Open Sans" w:eastAsia="Times New Roman" w:hAnsi="Open Sans" w:cs="Open Sans"/>
          <w:b/>
          <w:bCs/>
          <w:noProof/>
          <w:color w:val="3A3A3A"/>
          <w:sz w:val="27"/>
          <w:szCs w:val="27"/>
          <w:bdr w:val="none" w:sz="0" w:space="0" w:color="auto" w:frame="1"/>
          <w:lang w:eastAsia="en-IN"/>
        </w:rPr>
      </w:pPr>
      <w:r>
        <w:rPr>
          <w:rFonts w:ascii="Open Sans" w:eastAsia="Times New Roman" w:hAnsi="Open Sans" w:cs="Open Sans"/>
          <w:b/>
          <w:bCs/>
          <w:noProof/>
          <w:color w:val="3A3A3A"/>
          <w:sz w:val="27"/>
          <w:szCs w:val="27"/>
          <w:bdr w:val="none" w:sz="0" w:space="0" w:color="auto" w:frame="1"/>
          <w:lang w:eastAsia="en-IN"/>
        </w:rPr>
        <w:drawing>
          <wp:inline distT="0" distB="0" distL="0" distR="0" wp14:anchorId="72664DCC" wp14:editId="59C37894">
            <wp:extent cx="2857748" cy="1981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2857748" cy="1981372"/>
                    </a:xfrm>
                    <a:prstGeom prst="rect">
                      <a:avLst/>
                    </a:prstGeom>
                  </pic:spPr>
                </pic:pic>
              </a:graphicData>
            </a:graphic>
          </wp:inline>
        </w:drawing>
      </w:r>
    </w:p>
    <w:p w14:paraId="69AD18DF" w14:textId="30A008EA" w:rsidR="000C64CD" w:rsidRPr="000C64CD" w:rsidRDefault="000C64CD" w:rsidP="000C64CD">
      <w:pPr>
        <w:rPr>
          <w:rFonts w:cstheme="minorHAnsi"/>
          <w:sz w:val="32"/>
          <w:szCs w:val="32"/>
        </w:rPr>
      </w:pPr>
    </w:p>
    <w:p w14:paraId="7983EC80" w14:textId="41F2F1E9" w:rsidR="000C64CD" w:rsidRDefault="000C64CD" w:rsidP="000C64CD">
      <w:pPr>
        <w:rPr>
          <w:rFonts w:ascii="Open Sans" w:eastAsia="Times New Roman" w:hAnsi="Open Sans" w:cs="Open Sans"/>
          <w:color w:val="3A3A3A"/>
          <w:sz w:val="27"/>
          <w:szCs w:val="27"/>
          <w:lang w:eastAsia="en-IN"/>
        </w:rPr>
      </w:pPr>
      <w:r w:rsidRPr="000C64CD">
        <w:rPr>
          <w:rFonts w:eastAsia="Times New Roman" w:cstheme="minorHAnsi"/>
          <w:b/>
          <w:bCs/>
          <w:color w:val="3A3A3A"/>
          <w:sz w:val="32"/>
          <w:szCs w:val="32"/>
          <w:bdr w:val="none" w:sz="0" w:space="0" w:color="auto" w:frame="1"/>
          <w:lang w:eastAsia="en-IN"/>
        </w:rPr>
        <w:t>5) </w:t>
      </w:r>
      <w:r w:rsidRPr="000C64CD">
        <w:rPr>
          <w:rFonts w:eastAsia="Times New Roman" w:cstheme="minorHAnsi"/>
          <w:color w:val="3A3A3A"/>
          <w:sz w:val="32"/>
          <w:szCs w:val="32"/>
          <w:lang w:eastAsia="en-IN"/>
        </w:rPr>
        <w:t>To power up/down the shield press the power key for about 2 seconds</w:t>
      </w:r>
      <w:r>
        <w:rPr>
          <w:rFonts w:ascii="Open Sans" w:eastAsia="Times New Roman" w:hAnsi="Open Sans" w:cs="Open Sans"/>
          <w:color w:val="3A3A3A"/>
          <w:sz w:val="27"/>
          <w:szCs w:val="27"/>
          <w:lang w:eastAsia="en-IN"/>
        </w:rPr>
        <w:t>.</w:t>
      </w:r>
    </w:p>
    <w:p w14:paraId="20373EFB" w14:textId="59DB8658" w:rsidR="000C64CD" w:rsidRDefault="000C64CD" w:rsidP="000C64CD">
      <w:pPr>
        <w:rPr>
          <w:rFonts w:cstheme="minorHAnsi"/>
          <w:noProof/>
          <w:sz w:val="32"/>
          <w:szCs w:val="32"/>
        </w:rPr>
      </w:pPr>
      <w:r>
        <w:rPr>
          <w:rFonts w:cstheme="minorHAnsi"/>
          <w:noProof/>
          <w:sz w:val="32"/>
          <w:szCs w:val="32"/>
        </w:rPr>
        <w:drawing>
          <wp:inline distT="0" distB="0" distL="0" distR="0" wp14:anchorId="579703CB" wp14:editId="2149E0B7">
            <wp:extent cx="2720576" cy="166130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2720576" cy="1661304"/>
                    </a:xfrm>
                    <a:prstGeom prst="rect">
                      <a:avLst/>
                    </a:prstGeom>
                  </pic:spPr>
                </pic:pic>
              </a:graphicData>
            </a:graphic>
          </wp:inline>
        </w:drawing>
      </w:r>
    </w:p>
    <w:p w14:paraId="55BDC6AE" w14:textId="209F5E36" w:rsidR="000C64CD" w:rsidRPr="000C64CD" w:rsidRDefault="000C64CD" w:rsidP="000C64CD">
      <w:pPr>
        <w:rPr>
          <w:rFonts w:cstheme="minorHAnsi"/>
          <w:sz w:val="32"/>
          <w:szCs w:val="32"/>
        </w:rPr>
      </w:pPr>
    </w:p>
    <w:p w14:paraId="1CEE02C7" w14:textId="71ED58DE" w:rsidR="000C64CD" w:rsidRDefault="000C64CD" w:rsidP="000C64CD">
      <w:pPr>
        <w:rPr>
          <w:rFonts w:cstheme="minorHAnsi"/>
          <w:noProof/>
          <w:sz w:val="32"/>
          <w:szCs w:val="32"/>
        </w:rPr>
      </w:pPr>
    </w:p>
    <w:p w14:paraId="39772EEA" w14:textId="66A03EAD" w:rsidR="000C64CD" w:rsidRDefault="000C64CD" w:rsidP="000C64CD">
      <w:pPr>
        <w:tabs>
          <w:tab w:val="left" w:pos="1290"/>
        </w:tabs>
        <w:rPr>
          <w:rFonts w:cstheme="minorHAnsi"/>
          <w:color w:val="3A3A3A"/>
          <w:sz w:val="32"/>
          <w:szCs w:val="32"/>
          <w:shd w:val="clear" w:color="auto" w:fill="FFFFFF"/>
        </w:rPr>
      </w:pPr>
      <w:r w:rsidRPr="000C64CD">
        <w:rPr>
          <w:rStyle w:val="Strong"/>
          <w:rFonts w:cstheme="minorHAnsi"/>
          <w:color w:val="3A3A3A"/>
          <w:sz w:val="32"/>
          <w:szCs w:val="32"/>
          <w:bdr w:val="none" w:sz="0" w:space="0" w:color="auto" w:frame="1"/>
          <w:shd w:val="clear" w:color="auto" w:fill="FFFFFF"/>
        </w:rPr>
        <w:t>6)</w:t>
      </w:r>
      <w:r w:rsidRPr="000C64CD">
        <w:rPr>
          <w:rFonts w:cstheme="minorHAnsi"/>
          <w:color w:val="3A3A3A"/>
          <w:sz w:val="32"/>
          <w:szCs w:val="32"/>
          <w:shd w:val="clear" w:color="auto" w:fill="FFFFFF"/>
        </w:rPr>
        <w:t xml:space="preserve"> Then, the Status LED will light up and the </w:t>
      </w:r>
      <w:proofErr w:type="spellStart"/>
      <w:r w:rsidRPr="000C64CD">
        <w:rPr>
          <w:rFonts w:cstheme="minorHAnsi"/>
          <w:color w:val="3A3A3A"/>
          <w:sz w:val="32"/>
          <w:szCs w:val="32"/>
          <w:shd w:val="clear" w:color="auto" w:fill="FFFFFF"/>
        </w:rPr>
        <w:t>NetLight</w:t>
      </w:r>
      <w:proofErr w:type="spellEnd"/>
      <w:r w:rsidRPr="000C64CD">
        <w:rPr>
          <w:rFonts w:cstheme="minorHAnsi"/>
          <w:color w:val="3A3A3A"/>
          <w:sz w:val="32"/>
          <w:szCs w:val="32"/>
          <w:shd w:val="clear" w:color="auto" w:fill="FFFFFF"/>
        </w:rPr>
        <w:t xml:space="preserve"> LED will blink every 800 </w:t>
      </w:r>
      <w:proofErr w:type="spellStart"/>
      <w:r w:rsidRPr="000C64CD">
        <w:rPr>
          <w:rFonts w:cstheme="minorHAnsi"/>
          <w:color w:val="3A3A3A"/>
          <w:sz w:val="32"/>
          <w:szCs w:val="32"/>
          <w:shd w:val="clear" w:color="auto" w:fill="FFFFFF"/>
        </w:rPr>
        <w:t>ms</w:t>
      </w:r>
      <w:proofErr w:type="spellEnd"/>
      <w:r w:rsidRPr="000C64CD">
        <w:rPr>
          <w:rFonts w:cstheme="minorHAnsi"/>
          <w:color w:val="3A3A3A"/>
          <w:sz w:val="32"/>
          <w:szCs w:val="32"/>
          <w:shd w:val="clear" w:color="auto" w:fill="FFFFFF"/>
        </w:rPr>
        <w:t xml:space="preserve"> until it finds the network. When it finds the network the </w:t>
      </w:r>
      <w:proofErr w:type="spellStart"/>
      <w:r w:rsidRPr="000C64CD">
        <w:rPr>
          <w:rFonts w:cstheme="minorHAnsi"/>
          <w:color w:val="3A3A3A"/>
          <w:sz w:val="32"/>
          <w:szCs w:val="32"/>
          <w:shd w:val="clear" w:color="auto" w:fill="FFFFFF"/>
        </w:rPr>
        <w:t>NetLight</w:t>
      </w:r>
      <w:proofErr w:type="spellEnd"/>
      <w:r w:rsidRPr="000C64CD">
        <w:rPr>
          <w:rFonts w:cstheme="minorHAnsi"/>
          <w:color w:val="3A3A3A"/>
          <w:sz w:val="32"/>
          <w:szCs w:val="32"/>
          <w:shd w:val="clear" w:color="auto" w:fill="FFFFFF"/>
        </w:rPr>
        <w:t xml:space="preserve"> LED will start blinking every three seconds.</w:t>
      </w:r>
    </w:p>
    <w:p w14:paraId="27342713" w14:textId="77777777" w:rsidR="000C64CD" w:rsidRDefault="000C64CD" w:rsidP="000C64CD">
      <w:pPr>
        <w:tabs>
          <w:tab w:val="left" w:pos="1290"/>
        </w:tabs>
        <w:rPr>
          <w:rFonts w:cstheme="minorHAnsi"/>
          <w:sz w:val="32"/>
          <w:szCs w:val="32"/>
        </w:rPr>
      </w:pPr>
      <w:r>
        <w:rPr>
          <w:rFonts w:cstheme="minorHAnsi"/>
          <w:noProof/>
          <w:sz w:val="32"/>
          <w:szCs w:val="32"/>
        </w:rPr>
        <w:drawing>
          <wp:anchor distT="0" distB="0" distL="114300" distR="114300" simplePos="0" relativeHeight="251658240" behindDoc="0" locked="0" layoutInCell="1" allowOverlap="1" wp14:anchorId="5BD32C8C" wp14:editId="0A3B068F">
            <wp:simplePos x="914400" y="7681913"/>
            <wp:positionH relativeFrom="column">
              <wp:align>left</wp:align>
            </wp:positionH>
            <wp:positionV relativeFrom="paragraph">
              <wp:align>top</wp:align>
            </wp:positionV>
            <wp:extent cx="3490262" cy="1737511"/>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a:extLst>
                        <a:ext uri="{28A0092B-C50C-407E-A947-70E740481C1C}">
                          <a14:useLocalDpi xmlns:a14="http://schemas.microsoft.com/office/drawing/2010/main" val="0"/>
                        </a:ext>
                      </a:extLst>
                    </a:blip>
                    <a:stretch>
                      <a:fillRect/>
                    </a:stretch>
                  </pic:blipFill>
                  <pic:spPr>
                    <a:xfrm>
                      <a:off x="0" y="0"/>
                      <a:ext cx="3490262" cy="1737511"/>
                    </a:xfrm>
                    <a:prstGeom prst="rect">
                      <a:avLst/>
                    </a:prstGeom>
                  </pic:spPr>
                </pic:pic>
              </a:graphicData>
            </a:graphic>
          </wp:anchor>
        </w:drawing>
      </w:r>
    </w:p>
    <w:p w14:paraId="21B6C55C" w14:textId="77777777" w:rsidR="000C64CD" w:rsidRPr="000C64CD" w:rsidRDefault="000C64CD" w:rsidP="000C64CD">
      <w:pPr>
        <w:rPr>
          <w:rFonts w:cstheme="minorHAnsi"/>
          <w:sz w:val="32"/>
          <w:szCs w:val="32"/>
        </w:rPr>
      </w:pPr>
    </w:p>
    <w:p w14:paraId="4686B273" w14:textId="77777777" w:rsidR="000C64CD" w:rsidRPr="000C64CD" w:rsidRDefault="000C64CD" w:rsidP="000C64CD">
      <w:pPr>
        <w:rPr>
          <w:rFonts w:cstheme="minorHAnsi"/>
          <w:sz w:val="32"/>
          <w:szCs w:val="32"/>
        </w:rPr>
      </w:pPr>
    </w:p>
    <w:p w14:paraId="0AAF69D5" w14:textId="77777777" w:rsidR="000C64CD" w:rsidRDefault="000C64CD" w:rsidP="000C64CD">
      <w:pPr>
        <w:tabs>
          <w:tab w:val="left" w:pos="1290"/>
        </w:tabs>
        <w:rPr>
          <w:rFonts w:cstheme="minorHAnsi"/>
          <w:sz w:val="32"/>
          <w:szCs w:val="32"/>
        </w:rPr>
      </w:pPr>
    </w:p>
    <w:p w14:paraId="550ED68D" w14:textId="77777777" w:rsidR="000C64CD" w:rsidRDefault="000C64CD" w:rsidP="000C64CD">
      <w:pPr>
        <w:tabs>
          <w:tab w:val="left" w:pos="465"/>
        </w:tabs>
        <w:rPr>
          <w:rFonts w:cstheme="minorHAnsi"/>
          <w:sz w:val="32"/>
          <w:szCs w:val="32"/>
        </w:rPr>
      </w:pPr>
      <w:r>
        <w:rPr>
          <w:rFonts w:cstheme="minorHAnsi"/>
          <w:sz w:val="32"/>
          <w:szCs w:val="32"/>
        </w:rPr>
        <w:tab/>
      </w:r>
    </w:p>
    <w:p w14:paraId="31FCE026" w14:textId="77777777" w:rsidR="000C64CD" w:rsidRDefault="000C64CD" w:rsidP="000C64CD">
      <w:pPr>
        <w:tabs>
          <w:tab w:val="left" w:pos="465"/>
        </w:tabs>
        <w:rPr>
          <w:rFonts w:cstheme="minorHAnsi"/>
          <w:color w:val="3A3A3A"/>
          <w:sz w:val="32"/>
          <w:szCs w:val="32"/>
          <w:shd w:val="clear" w:color="auto" w:fill="FFFFFF"/>
        </w:rPr>
      </w:pPr>
      <w:r w:rsidRPr="000C64CD">
        <w:rPr>
          <w:rStyle w:val="Strong"/>
          <w:rFonts w:cstheme="minorHAnsi"/>
          <w:color w:val="3A3A3A"/>
          <w:sz w:val="32"/>
          <w:szCs w:val="32"/>
          <w:bdr w:val="none" w:sz="0" w:space="0" w:color="auto" w:frame="1"/>
          <w:shd w:val="clear" w:color="auto" w:fill="FFFFFF"/>
        </w:rPr>
        <w:lastRenderedPageBreak/>
        <w:t>7)</w:t>
      </w:r>
      <w:r w:rsidRPr="000C64CD">
        <w:rPr>
          <w:rFonts w:cstheme="minorHAnsi"/>
          <w:color w:val="3A3A3A"/>
          <w:sz w:val="32"/>
          <w:szCs w:val="32"/>
          <w:shd w:val="clear" w:color="auto" w:fill="FFFFFF"/>
        </w:rPr>
        <w:t> You can test if the shield is working properly by sending AT commands from the Arduino IDE using an FTDI programmer – as we’ll show below.</w:t>
      </w:r>
    </w:p>
    <w:p w14:paraId="081435AF" w14:textId="77777777" w:rsidR="000C64CD" w:rsidRPr="000C64CD" w:rsidRDefault="000C64CD" w:rsidP="000C64CD">
      <w:pPr>
        <w:pStyle w:val="Heading2"/>
        <w:shd w:val="clear" w:color="auto" w:fill="FFFFFF"/>
        <w:spacing w:before="510" w:beforeAutospacing="0" w:after="270" w:afterAutospacing="0" w:line="312" w:lineRule="atLeast"/>
        <w:rPr>
          <w:rFonts w:asciiTheme="minorHAnsi" w:hAnsiTheme="minorHAnsi" w:cstheme="minorHAnsi"/>
          <w:color w:val="3A3A3A"/>
          <w:sz w:val="32"/>
          <w:szCs w:val="32"/>
        </w:rPr>
      </w:pPr>
      <w:r w:rsidRPr="000C64CD">
        <w:rPr>
          <w:rFonts w:asciiTheme="minorHAnsi" w:hAnsiTheme="minorHAnsi" w:cstheme="minorHAnsi"/>
          <w:color w:val="3A3A3A"/>
          <w:sz w:val="32"/>
          <w:szCs w:val="32"/>
        </w:rPr>
        <w:t>Testing the Shield with FTDI programmer</w:t>
      </w:r>
    </w:p>
    <w:p w14:paraId="0A5C1D6B" w14:textId="2DFE3ED3" w:rsidR="000C64CD" w:rsidRDefault="000C64CD" w:rsidP="000C64CD">
      <w:pPr>
        <w:pStyle w:val="NormalWeb"/>
        <w:shd w:val="clear" w:color="auto" w:fill="FFFFFF"/>
        <w:spacing w:before="0" w:beforeAutospacing="0" w:after="336" w:afterAutospacing="0"/>
        <w:rPr>
          <w:rFonts w:asciiTheme="minorHAnsi" w:hAnsiTheme="minorHAnsi" w:cstheme="minorHAnsi"/>
          <w:color w:val="3A3A3A"/>
          <w:sz w:val="32"/>
          <w:szCs w:val="32"/>
        </w:rPr>
      </w:pPr>
      <w:r w:rsidRPr="000C64CD">
        <w:rPr>
          <w:rFonts w:asciiTheme="minorHAnsi" w:hAnsiTheme="minorHAnsi" w:cstheme="minorHAnsi"/>
          <w:color w:val="3A3A3A"/>
          <w:sz w:val="32"/>
          <w:szCs w:val="32"/>
        </w:rPr>
        <w:t>You don’t need to do this step to get the shield working properly. This is an extra step to ensure that you can communicate with your GSM shield and send AT commands from the Arduino IDE serial monitor. For that, you need an FTDI programmer as the one shown in figure below.</w:t>
      </w:r>
    </w:p>
    <w:p w14:paraId="0DBCF222" w14:textId="69BB23D8" w:rsidR="000C64CD" w:rsidRPr="000C64CD" w:rsidRDefault="000C64CD" w:rsidP="000C64CD">
      <w:pPr>
        <w:pStyle w:val="NormalWeb"/>
        <w:shd w:val="clear" w:color="auto" w:fill="FFFFFF"/>
        <w:spacing w:before="0" w:beforeAutospacing="0" w:after="336" w:afterAutospacing="0"/>
        <w:rPr>
          <w:rFonts w:asciiTheme="minorHAnsi" w:hAnsiTheme="minorHAnsi" w:cstheme="minorHAnsi"/>
          <w:color w:val="3A3A3A"/>
          <w:sz w:val="32"/>
          <w:szCs w:val="32"/>
        </w:rPr>
      </w:pPr>
      <w:r>
        <w:rPr>
          <w:rFonts w:asciiTheme="minorHAnsi" w:hAnsiTheme="minorHAnsi" w:cstheme="minorHAnsi"/>
          <w:noProof/>
          <w:color w:val="3A3A3A"/>
          <w:sz w:val="32"/>
          <w:szCs w:val="32"/>
        </w:rPr>
        <w:drawing>
          <wp:inline distT="0" distB="0" distL="0" distR="0" wp14:anchorId="4B5AF29B" wp14:editId="5D246923">
            <wp:extent cx="5380186" cy="233954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380186" cy="2339543"/>
                    </a:xfrm>
                    <a:prstGeom prst="rect">
                      <a:avLst/>
                    </a:prstGeom>
                  </pic:spPr>
                </pic:pic>
              </a:graphicData>
            </a:graphic>
          </wp:inline>
        </w:drawing>
      </w:r>
    </w:p>
    <w:p w14:paraId="347B08D7" w14:textId="77777777" w:rsidR="000C64CD" w:rsidRPr="000C64CD" w:rsidRDefault="000C64CD" w:rsidP="000C64CD">
      <w:pPr>
        <w:pStyle w:val="NormalWeb"/>
        <w:shd w:val="clear" w:color="auto" w:fill="FFFFFF"/>
        <w:spacing w:before="0" w:beforeAutospacing="0" w:after="0" w:afterAutospacing="0"/>
        <w:rPr>
          <w:rFonts w:asciiTheme="minorHAnsi" w:hAnsiTheme="minorHAnsi" w:cstheme="minorHAnsi"/>
          <w:color w:val="3A3A3A"/>
          <w:sz w:val="32"/>
          <w:szCs w:val="32"/>
        </w:rPr>
      </w:pPr>
      <w:r w:rsidRPr="000C64CD">
        <w:rPr>
          <w:rFonts w:asciiTheme="minorHAnsi" w:hAnsiTheme="minorHAnsi" w:cstheme="minorHAnsi"/>
          <w:sz w:val="32"/>
          <w:szCs w:val="32"/>
        </w:rPr>
        <w:br w:type="textWrapping" w:clear="all"/>
      </w:r>
      <w:r w:rsidRPr="000C64CD">
        <w:rPr>
          <w:rFonts w:asciiTheme="minorHAnsi" w:hAnsiTheme="minorHAnsi" w:cstheme="minorHAnsi"/>
          <w:b/>
          <w:bCs/>
          <w:color w:val="3A3A3A"/>
          <w:sz w:val="32"/>
          <w:szCs w:val="32"/>
          <w:bdr w:val="none" w:sz="0" w:space="0" w:color="auto" w:frame="1"/>
        </w:rPr>
        <w:t>1)</w:t>
      </w:r>
      <w:r w:rsidRPr="000C64CD">
        <w:rPr>
          <w:rFonts w:asciiTheme="minorHAnsi" w:hAnsiTheme="minorHAnsi" w:cstheme="minorHAnsi"/>
          <w:color w:val="3A3A3A"/>
          <w:sz w:val="32"/>
          <w:szCs w:val="32"/>
        </w:rPr>
        <w:t> Connect the FTDI programmer to the GSM shield as shown in figure below.</w:t>
      </w:r>
    </w:p>
    <w:p w14:paraId="2C916ACF" w14:textId="59D8E09F" w:rsidR="000C64CD" w:rsidRDefault="000C64CD" w:rsidP="000C64CD">
      <w:pPr>
        <w:tabs>
          <w:tab w:val="left" w:pos="465"/>
        </w:tabs>
        <w:rPr>
          <w:rFonts w:cstheme="minorHAnsi"/>
          <w:noProof/>
          <w:sz w:val="32"/>
          <w:szCs w:val="32"/>
        </w:rPr>
      </w:pPr>
      <w:hyperlink r:id="rId38" w:history="1">
        <w:r w:rsidRPr="000C64CD">
          <w:rPr>
            <w:rFonts w:ascii="Open Sans" w:eastAsia="Times New Roman" w:hAnsi="Open Sans" w:cs="Open Sans"/>
            <w:color w:val="1B78E2"/>
            <w:sz w:val="27"/>
            <w:szCs w:val="27"/>
            <w:bdr w:val="none" w:sz="0" w:space="0" w:color="auto" w:frame="1"/>
            <w:lang w:eastAsia="en-IN"/>
          </w:rPr>
          <w:br/>
        </w:r>
      </w:hyperlink>
      <w:r>
        <w:rPr>
          <w:rFonts w:cstheme="minorHAnsi"/>
          <w:noProof/>
          <w:sz w:val="32"/>
          <w:szCs w:val="32"/>
        </w:rPr>
        <w:drawing>
          <wp:inline distT="0" distB="0" distL="0" distR="0" wp14:anchorId="2919ABB4" wp14:editId="2D806713">
            <wp:extent cx="5730906" cy="2700337"/>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738785" cy="2704049"/>
                    </a:xfrm>
                    <a:prstGeom prst="rect">
                      <a:avLst/>
                    </a:prstGeom>
                  </pic:spPr>
                </pic:pic>
              </a:graphicData>
            </a:graphic>
          </wp:inline>
        </w:drawing>
      </w:r>
    </w:p>
    <w:p w14:paraId="702E13E4" w14:textId="36F9DE34" w:rsidR="000C64CD" w:rsidRDefault="000C64CD" w:rsidP="000C64CD">
      <w:pPr>
        <w:rPr>
          <w:rFonts w:cstheme="minorHAnsi"/>
          <w:noProof/>
          <w:sz w:val="32"/>
          <w:szCs w:val="32"/>
        </w:rPr>
      </w:pPr>
    </w:p>
    <w:p w14:paraId="5422693E" w14:textId="46BB2DC1" w:rsidR="000C64CD" w:rsidRPr="000C64CD" w:rsidRDefault="000C64CD" w:rsidP="000C64CD">
      <w:pPr>
        <w:pStyle w:val="NormalWeb"/>
        <w:shd w:val="clear" w:color="auto" w:fill="FFFFFF"/>
        <w:spacing w:before="0" w:beforeAutospacing="0" w:after="0" w:afterAutospacing="0"/>
        <w:rPr>
          <w:rFonts w:asciiTheme="minorHAnsi" w:hAnsiTheme="minorHAnsi" w:cstheme="minorHAnsi"/>
          <w:color w:val="3A3A3A"/>
          <w:sz w:val="32"/>
          <w:szCs w:val="32"/>
        </w:rPr>
      </w:pPr>
      <w:r w:rsidRPr="000C64CD">
        <w:rPr>
          <w:rFonts w:asciiTheme="minorHAnsi" w:hAnsiTheme="minorHAnsi" w:cstheme="minorHAnsi"/>
          <w:b/>
          <w:bCs/>
          <w:color w:val="3A3A3A"/>
          <w:sz w:val="32"/>
          <w:szCs w:val="32"/>
          <w:bdr w:val="none" w:sz="0" w:space="0" w:color="auto" w:frame="1"/>
        </w:rPr>
        <w:t>2)</w:t>
      </w:r>
      <w:r w:rsidRPr="000C64CD">
        <w:rPr>
          <w:rFonts w:asciiTheme="minorHAnsi" w:hAnsiTheme="minorHAnsi" w:cstheme="minorHAnsi"/>
          <w:color w:val="3A3A3A"/>
          <w:sz w:val="32"/>
          <w:szCs w:val="32"/>
        </w:rPr>
        <w:t> Open the Arduino IDE and select the right COM port.</w:t>
      </w:r>
    </w:p>
    <w:p w14:paraId="472C5E1E" w14:textId="15D70E52" w:rsidR="000C64CD" w:rsidRDefault="000C64CD" w:rsidP="000C64CD">
      <w:pPr>
        <w:shd w:val="clear" w:color="auto" w:fill="FFFFFF"/>
        <w:spacing w:after="0" w:line="240" w:lineRule="auto"/>
        <w:rPr>
          <w:rFonts w:eastAsia="Times New Roman" w:cstheme="minorHAnsi"/>
          <w:color w:val="3A3A3A"/>
          <w:sz w:val="32"/>
          <w:szCs w:val="32"/>
          <w:lang w:eastAsia="en-IN"/>
        </w:rPr>
      </w:pPr>
      <w:r w:rsidRPr="000C64CD">
        <w:rPr>
          <w:rFonts w:eastAsia="Times New Roman" w:cstheme="minorHAnsi"/>
          <w:b/>
          <w:bCs/>
          <w:color w:val="3A3A3A"/>
          <w:sz w:val="32"/>
          <w:szCs w:val="32"/>
          <w:bdr w:val="none" w:sz="0" w:space="0" w:color="auto" w:frame="1"/>
          <w:lang w:eastAsia="en-IN"/>
        </w:rPr>
        <w:t>3)</w:t>
      </w:r>
      <w:r w:rsidRPr="000C64CD">
        <w:rPr>
          <w:rFonts w:eastAsia="Times New Roman" w:cstheme="minorHAnsi"/>
          <w:color w:val="3A3A3A"/>
          <w:sz w:val="32"/>
          <w:szCs w:val="32"/>
          <w:lang w:eastAsia="en-IN"/>
        </w:rPr>
        <w:t> Open the Serial monitor.</w:t>
      </w:r>
    </w:p>
    <w:p w14:paraId="764D2505" w14:textId="6A7DE96D" w:rsidR="000C64CD" w:rsidRPr="000C64CD" w:rsidRDefault="000C64CD" w:rsidP="000C64CD">
      <w:pPr>
        <w:shd w:val="clear" w:color="auto" w:fill="FFFFFF"/>
        <w:spacing w:after="0" w:line="240" w:lineRule="auto"/>
        <w:rPr>
          <w:rFonts w:eastAsia="Times New Roman" w:cstheme="minorHAnsi"/>
          <w:color w:val="3A3A3A"/>
          <w:sz w:val="32"/>
          <w:szCs w:val="32"/>
          <w:lang w:eastAsia="en-IN"/>
        </w:rPr>
      </w:pPr>
      <w:r>
        <w:rPr>
          <w:rFonts w:eastAsia="Times New Roman" w:cstheme="minorHAnsi"/>
          <w:noProof/>
          <w:color w:val="3A3A3A"/>
          <w:sz w:val="32"/>
          <w:szCs w:val="32"/>
          <w:lang w:eastAsia="en-IN"/>
        </w:rPr>
        <w:drawing>
          <wp:inline distT="0" distB="0" distL="0" distR="0" wp14:anchorId="7B70DBDA" wp14:editId="1164818F">
            <wp:extent cx="5731510" cy="7702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5731510" cy="770255"/>
                    </a:xfrm>
                    <a:prstGeom prst="rect">
                      <a:avLst/>
                    </a:prstGeom>
                  </pic:spPr>
                </pic:pic>
              </a:graphicData>
            </a:graphic>
          </wp:inline>
        </w:drawing>
      </w:r>
    </w:p>
    <w:p w14:paraId="2ACE3920" w14:textId="2AE24B0F" w:rsidR="000C64CD" w:rsidRDefault="005D665A" w:rsidP="000C64CD">
      <w:pPr>
        <w:tabs>
          <w:tab w:val="left" w:pos="2138"/>
        </w:tabs>
        <w:rPr>
          <w:rFonts w:cstheme="minorHAnsi"/>
          <w:color w:val="3A3A3A"/>
          <w:sz w:val="32"/>
          <w:szCs w:val="32"/>
          <w:shd w:val="clear" w:color="auto" w:fill="FFFFFF"/>
        </w:rPr>
      </w:pPr>
      <w:r w:rsidRPr="005D665A">
        <w:rPr>
          <w:rStyle w:val="Strong"/>
          <w:rFonts w:cstheme="minorHAnsi"/>
          <w:color w:val="3A3A3A"/>
          <w:sz w:val="32"/>
          <w:szCs w:val="32"/>
          <w:bdr w:val="none" w:sz="0" w:space="0" w:color="auto" w:frame="1"/>
          <w:shd w:val="clear" w:color="auto" w:fill="FFFFFF"/>
        </w:rPr>
        <w:t>4)</w:t>
      </w:r>
      <w:r w:rsidRPr="005D665A">
        <w:rPr>
          <w:rFonts w:cstheme="minorHAnsi"/>
          <w:color w:val="3A3A3A"/>
          <w:sz w:val="32"/>
          <w:szCs w:val="32"/>
          <w:shd w:val="clear" w:color="auto" w:fill="FFFFFF"/>
        </w:rPr>
        <w:t> Select </w:t>
      </w:r>
      <w:r w:rsidRPr="005D665A">
        <w:rPr>
          <w:rStyle w:val="Strong"/>
          <w:rFonts w:cstheme="minorHAnsi"/>
          <w:color w:val="3A3A3A"/>
          <w:sz w:val="32"/>
          <w:szCs w:val="32"/>
          <w:bdr w:val="none" w:sz="0" w:space="0" w:color="auto" w:frame="1"/>
          <w:shd w:val="clear" w:color="auto" w:fill="FFFFFF"/>
        </w:rPr>
        <w:t>19200</w:t>
      </w:r>
      <w:r w:rsidRPr="005D665A">
        <w:rPr>
          <w:rFonts w:cstheme="minorHAnsi"/>
          <w:color w:val="3A3A3A"/>
          <w:sz w:val="32"/>
          <w:szCs w:val="32"/>
          <w:shd w:val="clear" w:color="auto" w:fill="FFFFFF"/>
        </w:rPr>
        <w:t> baud rate – the shield default setting is 19200 – and </w:t>
      </w:r>
      <w:r w:rsidRPr="005D665A">
        <w:rPr>
          <w:rStyle w:val="Strong"/>
          <w:rFonts w:cstheme="minorHAnsi"/>
          <w:color w:val="3A3A3A"/>
          <w:sz w:val="32"/>
          <w:szCs w:val="32"/>
          <w:bdr w:val="none" w:sz="0" w:space="0" w:color="auto" w:frame="1"/>
          <w:shd w:val="clear" w:color="auto" w:fill="FFFFFF"/>
        </w:rPr>
        <w:t>Carriage return</w:t>
      </w:r>
      <w:r w:rsidRPr="005D665A">
        <w:rPr>
          <w:rFonts w:cstheme="minorHAnsi"/>
          <w:color w:val="3A3A3A"/>
          <w:sz w:val="32"/>
          <w:szCs w:val="32"/>
          <w:shd w:val="clear" w:color="auto" w:fill="FFFFFF"/>
        </w:rPr>
        <w:t>. Write </w:t>
      </w:r>
      <w:r w:rsidRPr="005D665A">
        <w:rPr>
          <w:rStyle w:val="Strong"/>
          <w:rFonts w:cstheme="minorHAnsi"/>
          <w:color w:val="3A3A3A"/>
          <w:sz w:val="32"/>
          <w:szCs w:val="32"/>
          <w:bdr w:val="none" w:sz="0" w:space="0" w:color="auto" w:frame="1"/>
          <w:shd w:val="clear" w:color="auto" w:fill="FFFFFF"/>
        </w:rPr>
        <w:t>AT</w:t>
      </w:r>
      <w:r w:rsidRPr="005D665A">
        <w:rPr>
          <w:rFonts w:cstheme="minorHAnsi"/>
          <w:color w:val="3A3A3A"/>
          <w:sz w:val="32"/>
          <w:szCs w:val="32"/>
          <w:shd w:val="clear" w:color="auto" w:fill="FFFFFF"/>
        </w:rPr>
        <w:t> </w:t>
      </w:r>
      <w:proofErr w:type="spellStart"/>
      <w:r w:rsidRPr="005D665A">
        <w:rPr>
          <w:rFonts w:cstheme="minorHAnsi"/>
          <w:color w:val="3A3A3A"/>
          <w:sz w:val="32"/>
          <w:szCs w:val="32"/>
          <w:shd w:val="clear" w:color="auto" w:fill="FFFFFF"/>
        </w:rPr>
        <w:t>at</w:t>
      </w:r>
      <w:proofErr w:type="spellEnd"/>
      <w:r w:rsidRPr="005D665A">
        <w:rPr>
          <w:rFonts w:cstheme="minorHAnsi"/>
          <w:color w:val="3A3A3A"/>
          <w:sz w:val="32"/>
          <w:szCs w:val="32"/>
          <w:shd w:val="clear" w:color="auto" w:fill="FFFFFF"/>
        </w:rPr>
        <w:t xml:space="preserve"> the box highlighted in red and then press enter. See figure below.</w:t>
      </w:r>
    </w:p>
    <w:p w14:paraId="46664C00" w14:textId="5C7D951C" w:rsidR="005D665A" w:rsidRDefault="005D665A" w:rsidP="000C64CD">
      <w:pPr>
        <w:tabs>
          <w:tab w:val="left" w:pos="2138"/>
        </w:tabs>
        <w:rPr>
          <w:rFonts w:cstheme="minorHAnsi"/>
          <w:noProof/>
          <w:sz w:val="32"/>
          <w:szCs w:val="32"/>
        </w:rPr>
      </w:pPr>
      <w:r>
        <w:rPr>
          <w:rFonts w:cstheme="minorHAnsi"/>
          <w:noProof/>
          <w:sz w:val="32"/>
          <w:szCs w:val="32"/>
        </w:rPr>
        <w:drawing>
          <wp:inline distT="0" distB="0" distL="0" distR="0" wp14:anchorId="4B4163CB" wp14:editId="1DBB2CDC">
            <wp:extent cx="4709568" cy="26367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a:extLst>
                        <a:ext uri="{28A0092B-C50C-407E-A947-70E740481C1C}">
                          <a14:useLocalDpi xmlns:a14="http://schemas.microsoft.com/office/drawing/2010/main" val="0"/>
                        </a:ext>
                      </a:extLst>
                    </a:blip>
                    <a:stretch>
                      <a:fillRect/>
                    </a:stretch>
                  </pic:blipFill>
                  <pic:spPr>
                    <a:xfrm>
                      <a:off x="0" y="0"/>
                      <a:ext cx="4709568" cy="2636748"/>
                    </a:xfrm>
                    <a:prstGeom prst="rect">
                      <a:avLst/>
                    </a:prstGeom>
                  </pic:spPr>
                </pic:pic>
              </a:graphicData>
            </a:graphic>
          </wp:inline>
        </w:drawing>
      </w:r>
    </w:p>
    <w:p w14:paraId="75A02268" w14:textId="515E75E7" w:rsidR="005D665A" w:rsidRPr="005D665A" w:rsidRDefault="005D665A" w:rsidP="005D665A">
      <w:pPr>
        <w:pStyle w:val="NormalWeb"/>
        <w:shd w:val="clear" w:color="auto" w:fill="FFFFFF"/>
        <w:spacing w:before="0" w:beforeAutospacing="0" w:after="0" w:afterAutospacing="0"/>
        <w:rPr>
          <w:rFonts w:asciiTheme="minorHAnsi" w:hAnsiTheme="minorHAnsi" w:cstheme="minorHAnsi"/>
          <w:color w:val="3A3A3A"/>
          <w:sz w:val="32"/>
          <w:szCs w:val="32"/>
        </w:rPr>
      </w:pPr>
      <w:r w:rsidRPr="005D665A">
        <w:rPr>
          <w:rFonts w:asciiTheme="minorHAnsi" w:hAnsiTheme="minorHAnsi" w:cstheme="minorHAnsi"/>
          <w:b/>
          <w:bCs/>
          <w:color w:val="3A3A3A"/>
          <w:sz w:val="32"/>
          <w:szCs w:val="32"/>
          <w:bdr w:val="none" w:sz="0" w:space="0" w:color="auto" w:frame="1"/>
        </w:rPr>
        <w:t>5)</w:t>
      </w:r>
      <w:r w:rsidRPr="005D665A">
        <w:rPr>
          <w:rFonts w:asciiTheme="minorHAnsi" w:hAnsiTheme="minorHAnsi" w:cstheme="minorHAnsi"/>
          <w:color w:val="3A3A3A"/>
          <w:sz w:val="32"/>
          <w:szCs w:val="32"/>
        </w:rPr>
        <w:t> The shield will respond with </w:t>
      </w:r>
      <w:r w:rsidRPr="005D665A">
        <w:rPr>
          <w:rFonts w:asciiTheme="minorHAnsi" w:hAnsiTheme="minorHAnsi" w:cstheme="minorHAnsi"/>
          <w:b/>
          <w:bCs/>
          <w:color w:val="3A3A3A"/>
          <w:sz w:val="32"/>
          <w:szCs w:val="32"/>
          <w:bdr w:val="none" w:sz="0" w:space="0" w:color="auto" w:frame="1"/>
        </w:rPr>
        <w:t>OK</w:t>
      </w:r>
      <w:r w:rsidRPr="005D665A">
        <w:rPr>
          <w:rFonts w:asciiTheme="minorHAnsi" w:hAnsiTheme="minorHAnsi" w:cstheme="minorHAnsi"/>
          <w:color w:val="3A3A3A"/>
          <w:sz w:val="32"/>
          <w:szCs w:val="32"/>
        </w:rPr>
        <w:t>, if everything is working properly.</w:t>
      </w:r>
    </w:p>
    <w:p w14:paraId="58CE321B" w14:textId="6256EE89" w:rsidR="005D665A" w:rsidRDefault="005D665A" w:rsidP="005D665A">
      <w:pPr>
        <w:tabs>
          <w:tab w:val="left" w:pos="2138"/>
        </w:tabs>
        <w:rPr>
          <w:rFonts w:cstheme="minorHAnsi"/>
          <w:noProof/>
          <w:sz w:val="32"/>
          <w:szCs w:val="32"/>
        </w:rPr>
      </w:pPr>
      <w:r>
        <w:rPr>
          <w:rFonts w:cstheme="minorHAnsi"/>
          <w:noProof/>
          <w:sz w:val="32"/>
          <w:szCs w:val="32"/>
        </w:rPr>
        <w:lastRenderedPageBreak/>
        <w:drawing>
          <wp:inline distT="0" distB="0" distL="0" distR="0" wp14:anchorId="08DE4BB9" wp14:editId="1E69BF78">
            <wp:extent cx="4816257" cy="2453853"/>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a:extLst>
                        <a:ext uri="{28A0092B-C50C-407E-A947-70E740481C1C}">
                          <a14:useLocalDpi xmlns:a14="http://schemas.microsoft.com/office/drawing/2010/main" val="0"/>
                        </a:ext>
                      </a:extLst>
                    </a:blip>
                    <a:stretch>
                      <a:fillRect/>
                    </a:stretch>
                  </pic:blipFill>
                  <pic:spPr>
                    <a:xfrm>
                      <a:off x="0" y="0"/>
                      <a:ext cx="4816257" cy="2453853"/>
                    </a:xfrm>
                    <a:prstGeom prst="rect">
                      <a:avLst/>
                    </a:prstGeom>
                  </pic:spPr>
                </pic:pic>
              </a:graphicData>
            </a:graphic>
          </wp:inline>
        </w:drawing>
      </w:r>
    </w:p>
    <w:p w14:paraId="3C09DA88" w14:textId="7E1DE885" w:rsidR="005D665A" w:rsidRPr="005D665A" w:rsidRDefault="005D665A" w:rsidP="005D665A">
      <w:pPr>
        <w:rPr>
          <w:rFonts w:cstheme="minorHAnsi"/>
          <w:sz w:val="32"/>
          <w:szCs w:val="32"/>
        </w:rPr>
      </w:pPr>
    </w:p>
    <w:p w14:paraId="5C6E31A6" w14:textId="0A73868C" w:rsidR="005D665A" w:rsidRDefault="005D665A" w:rsidP="005D665A">
      <w:pPr>
        <w:rPr>
          <w:rFonts w:cstheme="minorHAnsi"/>
          <w:noProof/>
          <w:sz w:val="32"/>
          <w:szCs w:val="32"/>
        </w:rPr>
      </w:pPr>
    </w:p>
    <w:p w14:paraId="2F02B875" w14:textId="77777777" w:rsidR="005D665A" w:rsidRPr="005D665A" w:rsidRDefault="005D665A" w:rsidP="005D665A">
      <w:pPr>
        <w:pStyle w:val="NormalWeb"/>
        <w:shd w:val="clear" w:color="auto" w:fill="FFFFFF"/>
        <w:spacing w:before="0" w:beforeAutospacing="0" w:after="336" w:afterAutospacing="0"/>
        <w:rPr>
          <w:rFonts w:asciiTheme="minorHAnsi" w:hAnsiTheme="minorHAnsi" w:cstheme="minorHAnsi"/>
          <w:color w:val="3A3A3A"/>
          <w:sz w:val="32"/>
          <w:szCs w:val="32"/>
        </w:rPr>
      </w:pPr>
      <w:r>
        <w:rPr>
          <w:rFonts w:cstheme="minorHAnsi"/>
          <w:sz w:val="32"/>
          <w:szCs w:val="32"/>
        </w:rPr>
        <w:tab/>
      </w:r>
      <w:r w:rsidRPr="005D665A">
        <w:rPr>
          <w:rFonts w:asciiTheme="minorHAnsi" w:hAnsiTheme="minorHAnsi" w:cstheme="minorHAnsi"/>
          <w:color w:val="3A3A3A"/>
          <w:sz w:val="32"/>
          <w:szCs w:val="32"/>
        </w:rPr>
        <w:t>Now that you know the shield is working properly, you are ready to start building the project.</w:t>
      </w:r>
    </w:p>
    <w:p w14:paraId="166B3B78" w14:textId="77777777" w:rsidR="005D665A" w:rsidRPr="005D665A" w:rsidRDefault="005D665A" w:rsidP="005D665A">
      <w:pPr>
        <w:pStyle w:val="Heading2"/>
        <w:shd w:val="clear" w:color="auto" w:fill="FFFFFF"/>
        <w:spacing w:before="510" w:beforeAutospacing="0" w:after="270" w:afterAutospacing="0" w:line="312" w:lineRule="atLeast"/>
        <w:rPr>
          <w:rFonts w:asciiTheme="minorHAnsi" w:hAnsiTheme="minorHAnsi" w:cstheme="minorHAnsi"/>
          <w:color w:val="3A3A3A"/>
          <w:sz w:val="32"/>
          <w:szCs w:val="32"/>
        </w:rPr>
      </w:pPr>
      <w:r w:rsidRPr="005D665A">
        <w:rPr>
          <w:rFonts w:asciiTheme="minorHAnsi" w:hAnsiTheme="minorHAnsi" w:cstheme="minorHAnsi"/>
          <w:color w:val="3A3A3A"/>
          <w:sz w:val="32"/>
          <w:szCs w:val="32"/>
        </w:rPr>
        <w:t>Schematics</w:t>
      </w:r>
    </w:p>
    <w:p w14:paraId="2AD531B4" w14:textId="77777777" w:rsidR="005D665A" w:rsidRPr="005D665A" w:rsidRDefault="005D665A" w:rsidP="005D665A">
      <w:pPr>
        <w:pStyle w:val="NormalWeb"/>
        <w:shd w:val="clear" w:color="auto" w:fill="FFFFFF"/>
        <w:spacing w:before="0" w:beforeAutospacing="0" w:after="336" w:afterAutospacing="0"/>
        <w:rPr>
          <w:rFonts w:asciiTheme="minorHAnsi" w:hAnsiTheme="minorHAnsi" w:cstheme="minorHAnsi"/>
          <w:color w:val="3A3A3A"/>
          <w:sz w:val="32"/>
          <w:szCs w:val="32"/>
        </w:rPr>
      </w:pPr>
      <w:r w:rsidRPr="005D665A">
        <w:rPr>
          <w:rFonts w:asciiTheme="minorHAnsi" w:hAnsiTheme="minorHAnsi" w:cstheme="minorHAnsi"/>
          <w:color w:val="3A3A3A"/>
          <w:sz w:val="32"/>
          <w:szCs w:val="32"/>
        </w:rPr>
        <w:t>The figure below shows the circuit schematics for this project.</w:t>
      </w:r>
    </w:p>
    <w:p w14:paraId="4FE08854" w14:textId="77777777" w:rsidR="005D665A" w:rsidRPr="005D665A" w:rsidRDefault="005D665A" w:rsidP="005D665A">
      <w:pPr>
        <w:pStyle w:val="NormalWeb"/>
        <w:shd w:val="clear" w:color="auto" w:fill="FFFFFF"/>
        <w:spacing w:before="0" w:beforeAutospacing="0" w:after="336" w:afterAutospacing="0"/>
        <w:rPr>
          <w:rFonts w:asciiTheme="minorHAnsi" w:hAnsiTheme="minorHAnsi" w:cstheme="minorHAnsi"/>
          <w:color w:val="3A3A3A"/>
          <w:sz w:val="32"/>
          <w:szCs w:val="32"/>
        </w:rPr>
      </w:pPr>
      <w:r w:rsidRPr="005D665A">
        <w:rPr>
          <w:rFonts w:asciiTheme="minorHAnsi" w:hAnsiTheme="minorHAnsi" w:cstheme="minorHAnsi"/>
          <w:color w:val="3A3A3A"/>
          <w:sz w:val="32"/>
          <w:szCs w:val="32"/>
        </w:rPr>
        <w:t>You have to connect the SIM900 GSM shield and the DHT11 temperature and humidity sensor to the Arduino as shown in the figure below.</w:t>
      </w:r>
    </w:p>
    <w:p w14:paraId="0CFD6927" w14:textId="0BCB2A97" w:rsidR="005D665A" w:rsidRDefault="005D665A" w:rsidP="005D665A">
      <w:pPr>
        <w:tabs>
          <w:tab w:val="left" w:pos="1433"/>
        </w:tabs>
        <w:rPr>
          <w:rFonts w:cstheme="minorHAnsi"/>
          <w:noProof/>
          <w:sz w:val="32"/>
          <w:szCs w:val="32"/>
        </w:rPr>
      </w:pPr>
      <w:r>
        <w:rPr>
          <w:rFonts w:cstheme="minorHAnsi"/>
          <w:noProof/>
          <w:sz w:val="32"/>
          <w:szCs w:val="32"/>
        </w:rPr>
        <w:drawing>
          <wp:inline distT="0" distB="0" distL="0" distR="0" wp14:anchorId="76D4A067" wp14:editId="431AC00D">
            <wp:extent cx="5730392" cy="223837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5745300" cy="2244198"/>
                    </a:xfrm>
                    <a:prstGeom prst="rect">
                      <a:avLst/>
                    </a:prstGeom>
                  </pic:spPr>
                </pic:pic>
              </a:graphicData>
            </a:graphic>
          </wp:inline>
        </w:drawing>
      </w:r>
    </w:p>
    <w:p w14:paraId="197BF21C" w14:textId="03CB5268" w:rsidR="005D665A" w:rsidRPr="005D665A" w:rsidRDefault="005D665A" w:rsidP="005D665A">
      <w:pPr>
        <w:pStyle w:val="Heading2"/>
        <w:shd w:val="clear" w:color="auto" w:fill="FFFFFF"/>
        <w:spacing w:before="510" w:beforeAutospacing="0" w:after="270" w:afterAutospacing="0" w:line="312" w:lineRule="atLeast"/>
        <w:rPr>
          <w:rFonts w:asciiTheme="minorHAnsi" w:hAnsiTheme="minorHAnsi" w:cstheme="minorHAnsi"/>
          <w:color w:val="3A3A3A"/>
          <w:sz w:val="32"/>
          <w:szCs w:val="32"/>
        </w:rPr>
      </w:pPr>
      <w:r>
        <w:rPr>
          <w:rFonts w:cstheme="minorHAnsi"/>
          <w:sz w:val="32"/>
          <w:szCs w:val="32"/>
        </w:rPr>
        <w:tab/>
      </w:r>
      <w:r w:rsidRPr="005D665A">
        <w:rPr>
          <w:rFonts w:asciiTheme="minorHAnsi" w:hAnsiTheme="minorHAnsi" w:cstheme="minorHAnsi"/>
          <w:sz w:val="32"/>
          <w:szCs w:val="32"/>
        </w:rPr>
        <w:t>i</w:t>
      </w:r>
      <w:r w:rsidRPr="005D665A">
        <w:rPr>
          <w:rFonts w:asciiTheme="minorHAnsi" w:hAnsiTheme="minorHAnsi" w:cstheme="minorHAnsi"/>
          <w:color w:val="3A3A3A"/>
          <w:sz w:val="32"/>
          <w:szCs w:val="32"/>
        </w:rPr>
        <w:t>nstalling the DHT library</w:t>
      </w:r>
    </w:p>
    <w:p w14:paraId="4303E8E6" w14:textId="77777777" w:rsidR="005D665A" w:rsidRPr="005D665A" w:rsidRDefault="005D665A" w:rsidP="005D665A">
      <w:pPr>
        <w:pStyle w:val="NormalWeb"/>
        <w:shd w:val="clear" w:color="auto" w:fill="FFFFFF"/>
        <w:spacing w:before="0" w:beforeAutospacing="0" w:after="336" w:afterAutospacing="0"/>
        <w:rPr>
          <w:rFonts w:asciiTheme="minorHAnsi" w:hAnsiTheme="minorHAnsi" w:cstheme="minorHAnsi"/>
          <w:color w:val="3A3A3A"/>
          <w:sz w:val="32"/>
          <w:szCs w:val="32"/>
        </w:rPr>
      </w:pPr>
      <w:r w:rsidRPr="005D665A">
        <w:rPr>
          <w:rFonts w:asciiTheme="minorHAnsi" w:hAnsiTheme="minorHAnsi" w:cstheme="minorHAnsi"/>
          <w:color w:val="3A3A3A"/>
          <w:sz w:val="32"/>
          <w:szCs w:val="32"/>
        </w:rPr>
        <w:lastRenderedPageBreak/>
        <w:t>To read from the DHT sensor, you must have the DHT library installed. If you don’t have the DHT library installed, follow the instructions below:</w:t>
      </w:r>
    </w:p>
    <w:p w14:paraId="080A9966" w14:textId="77777777" w:rsidR="005D665A" w:rsidRPr="005D665A" w:rsidRDefault="005D665A" w:rsidP="005D665A">
      <w:pPr>
        <w:numPr>
          <w:ilvl w:val="0"/>
          <w:numId w:val="2"/>
        </w:numPr>
        <w:shd w:val="clear" w:color="auto" w:fill="FFFFFF"/>
        <w:spacing w:after="0" w:line="240" w:lineRule="auto"/>
        <w:rPr>
          <w:rFonts w:cstheme="minorHAnsi"/>
          <w:color w:val="3A3A3A"/>
          <w:sz w:val="32"/>
          <w:szCs w:val="32"/>
        </w:rPr>
      </w:pPr>
      <w:hyperlink r:id="rId43" w:tgtFrame="_blank" w:history="1">
        <w:r w:rsidRPr="005D665A">
          <w:rPr>
            <w:rStyle w:val="Hyperlink"/>
            <w:rFonts w:cstheme="minorHAnsi"/>
            <w:color w:val="1B78E2"/>
            <w:sz w:val="32"/>
            <w:szCs w:val="32"/>
            <w:u w:val="none"/>
            <w:bdr w:val="none" w:sz="0" w:space="0" w:color="auto" w:frame="1"/>
          </w:rPr>
          <w:t>Click here to download the DHT-sensor-library</w:t>
        </w:r>
      </w:hyperlink>
      <w:r w:rsidRPr="005D665A">
        <w:rPr>
          <w:rFonts w:cstheme="minorHAnsi"/>
          <w:color w:val="3A3A3A"/>
          <w:sz w:val="32"/>
          <w:szCs w:val="32"/>
        </w:rPr>
        <w:t>. You should have a .zip folder in your Downloads folder</w:t>
      </w:r>
    </w:p>
    <w:p w14:paraId="19AB895E" w14:textId="77777777" w:rsidR="005D665A" w:rsidRPr="005D665A" w:rsidRDefault="005D665A" w:rsidP="005D665A">
      <w:pPr>
        <w:numPr>
          <w:ilvl w:val="0"/>
          <w:numId w:val="2"/>
        </w:numPr>
        <w:shd w:val="clear" w:color="auto" w:fill="FFFFFF"/>
        <w:spacing w:after="0" w:line="240" w:lineRule="auto"/>
        <w:rPr>
          <w:rFonts w:cstheme="minorHAnsi"/>
          <w:color w:val="3A3A3A"/>
          <w:sz w:val="32"/>
          <w:szCs w:val="32"/>
        </w:rPr>
      </w:pPr>
      <w:r w:rsidRPr="005D665A">
        <w:rPr>
          <w:rFonts w:cstheme="minorHAnsi"/>
          <w:color w:val="3A3A3A"/>
          <w:sz w:val="32"/>
          <w:szCs w:val="32"/>
        </w:rPr>
        <w:t>Unzip the .zip folder and you should get </w:t>
      </w:r>
      <w:r w:rsidRPr="005D665A">
        <w:rPr>
          <w:rStyle w:val="Strong"/>
          <w:rFonts w:cstheme="minorHAnsi"/>
          <w:color w:val="3A3A3A"/>
          <w:sz w:val="32"/>
          <w:szCs w:val="32"/>
          <w:bdr w:val="none" w:sz="0" w:space="0" w:color="auto" w:frame="1"/>
        </w:rPr>
        <w:t>DHT-sensor-library-master folder</w:t>
      </w:r>
    </w:p>
    <w:p w14:paraId="64C18E2C" w14:textId="77777777" w:rsidR="005D665A" w:rsidRPr="005D665A" w:rsidRDefault="005D665A" w:rsidP="005D665A">
      <w:pPr>
        <w:numPr>
          <w:ilvl w:val="0"/>
          <w:numId w:val="2"/>
        </w:numPr>
        <w:shd w:val="clear" w:color="auto" w:fill="FFFFFF"/>
        <w:spacing w:after="0" w:line="240" w:lineRule="auto"/>
        <w:rPr>
          <w:rFonts w:cstheme="minorHAnsi"/>
          <w:color w:val="3A3A3A"/>
          <w:sz w:val="32"/>
          <w:szCs w:val="32"/>
        </w:rPr>
      </w:pPr>
      <w:r w:rsidRPr="005D665A">
        <w:rPr>
          <w:rFonts w:cstheme="minorHAnsi"/>
          <w:color w:val="3A3A3A"/>
          <w:sz w:val="32"/>
          <w:szCs w:val="32"/>
        </w:rPr>
        <w:t>Rename your folder from </w:t>
      </w:r>
      <w:del w:id="0" w:author="Unknown">
        <w:r w:rsidRPr="005D665A">
          <w:rPr>
            <w:rStyle w:val="Strong"/>
            <w:rFonts w:cstheme="minorHAnsi"/>
            <w:color w:val="3A3A3A"/>
            <w:sz w:val="32"/>
            <w:szCs w:val="32"/>
            <w:bdr w:val="none" w:sz="0" w:space="0" w:color="auto" w:frame="1"/>
          </w:rPr>
          <w:delText>DHT-sensor-library-master</w:delText>
        </w:r>
      </w:del>
      <w:r w:rsidRPr="005D665A">
        <w:rPr>
          <w:rFonts w:cstheme="minorHAnsi"/>
          <w:color w:val="3A3A3A"/>
          <w:sz w:val="32"/>
          <w:szCs w:val="32"/>
        </w:rPr>
        <w:t> to </w:t>
      </w:r>
      <w:r w:rsidRPr="005D665A">
        <w:rPr>
          <w:rStyle w:val="Strong"/>
          <w:rFonts w:cstheme="minorHAnsi"/>
          <w:color w:val="3A3A3A"/>
          <w:sz w:val="32"/>
          <w:szCs w:val="32"/>
          <w:bdr w:val="none" w:sz="0" w:space="0" w:color="auto" w:frame="1"/>
        </w:rPr>
        <w:t>DHT</w:t>
      </w:r>
    </w:p>
    <w:p w14:paraId="70782292" w14:textId="77777777" w:rsidR="005D665A" w:rsidRPr="005D665A" w:rsidRDefault="005D665A" w:rsidP="005D665A">
      <w:pPr>
        <w:numPr>
          <w:ilvl w:val="0"/>
          <w:numId w:val="2"/>
        </w:numPr>
        <w:shd w:val="clear" w:color="auto" w:fill="FFFFFF"/>
        <w:spacing w:after="0" w:line="240" w:lineRule="auto"/>
        <w:rPr>
          <w:rFonts w:cstheme="minorHAnsi"/>
          <w:color w:val="3A3A3A"/>
          <w:sz w:val="32"/>
          <w:szCs w:val="32"/>
        </w:rPr>
      </w:pPr>
      <w:r w:rsidRPr="005D665A">
        <w:rPr>
          <w:rFonts w:cstheme="minorHAnsi"/>
          <w:color w:val="3A3A3A"/>
          <w:sz w:val="32"/>
          <w:szCs w:val="32"/>
        </w:rPr>
        <w:t>Move the </w:t>
      </w:r>
      <w:r w:rsidRPr="005D665A">
        <w:rPr>
          <w:rStyle w:val="Strong"/>
          <w:rFonts w:cstheme="minorHAnsi"/>
          <w:color w:val="3A3A3A"/>
          <w:sz w:val="32"/>
          <w:szCs w:val="32"/>
          <w:bdr w:val="none" w:sz="0" w:space="0" w:color="auto" w:frame="1"/>
        </w:rPr>
        <w:t>DHT</w:t>
      </w:r>
      <w:r w:rsidRPr="005D665A">
        <w:rPr>
          <w:rFonts w:cstheme="minorHAnsi"/>
          <w:color w:val="3A3A3A"/>
          <w:sz w:val="32"/>
          <w:szCs w:val="32"/>
        </w:rPr>
        <w:t> folder to your Arduino IDE installation libraries folder</w:t>
      </w:r>
    </w:p>
    <w:p w14:paraId="4BD32D28" w14:textId="77777777" w:rsidR="005D665A" w:rsidRPr="005D665A" w:rsidRDefault="005D665A" w:rsidP="005D665A">
      <w:pPr>
        <w:numPr>
          <w:ilvl w:val="0"/>
          <w:numId w:val="2"/>
        </w:numPr>
        <w:shd w:val="clear" w:color="auto" w:fill="FFFFFF"/>
        <w:spacing w:after="0" w:line="240" w:lineRule="auto"/>
        <w:rPr>
          <w:rFonts w:cstheme="minorHAnsi"/>
          <w:color w:val="3A3A3A"/>
          <w:sz w:val="32"/>
          <w:szCs w:val="32"/>
        </w:rPr>
      </w:pPr>
      <w:r w:rsidRPr="005D665A">
        <w:rPr>
          <w:rFonts w:cstheme="minorHAnsi"/>
          <w:color w:val="3A3A3A"/>
          <w:sz w:val="32"/>
          <w:szCs w:val="32"/>
        </w:rPr>
        <w:t>Finally, re-open your Arduino IDE</w:t>
      </w:r>
    </w:p>
    <w:p w14:paraId="7F782394" w14:textId="04035896" w:rsidR="005D665A" w:rsidRPr="005D665A" w:rsidRDefault="005D665A" w:rsidP="005D665A">
      <w:pPr>
        <w:pStyle w:val="Heading2"/>
        <w:shd w:val="clear" w:color="auto" w:fill="FFFFFF"/>
        <w:spacing w:before="510" w:beforeAutospacing="0" w:after="270" w:afterAutospacing="0" w:line="312" w:lineRule="atLeast"/>
        <w:rPr>
          <w:rFonts w:asciiTheme="minorHAnsi" w:hAnsiTheme="minorHAnsi" w:cstheme="minorHAnsi"/>
          <w:color w:val="3A3A3A"/>
          <w:sz w:val="32"/>
          <w:szCs w:val="32"/>
        </w:rPr>
      </w:pPr>
      <w:r w:rsidRPr="005D665A">
        <w:rPr>
          <w:rFonts w:asciiTheme="minorHAnsi" w:hAnsiTheme="minorHAnsi" w:cstheme="minorHAnsi"/>
          <w:color w:val="3A3A3A"/>
          <w:sz w:val="32"/>
          <w:szCs w:val="32"/>
        </w:rPr>
        <w:t xml:space="preserve">Installing the </w:t>
      </w:r>
      <w:proofErr w:type="spellStart"/>
      <w:r w:rsidRPr="005D665A">
        <w:rPr>
          <w:rFonts w:asciiTheme="minorHAnsi" w:hAnsiTheme="minorHAnsi" w:cstheme="minorHAnsi"/>
          <w:color w:val="3A3A3A"/>
          <w:sz w:val="32"/>
          <w:szCs w:val="32"/>
        </w:rPr>
        <w:t>Adafr</w:t>
      </w:r>
      <w:r w:rsidR="00A57DFE">
        <w:rPr>
          <w:rFonts w:asciiTheme="minorHAnsi" w:hAnsiTheme="minorHAnsi" w:cstheme="minorHAnsi"/>
          <w:color w:val="3A3A3A"/>
          <w:sz w:val="32"/>
          <w:szCs w:val="32"/>
        </w:rPr>
        <w:t>uit</w:t>
      </w:r>
      <w:r w:rsidRPr="005D665A">
        <w:rPr>
          <w:rFonts w:asciiTheme="minorHAnsi" w:hAnsiTheme="minorHAnsi" w:cstheme="minorHAnsi"/>
          <w:color w:val="3A3A3A"/>
          <w:sz w:val="32"/>
          <w:szCs w:val="32"/>
        </w:rPr>
        <w:t>_Sensor</w:t>
      </w:r>
      <w:proofErr w:type="spellEnd"/>
      <w:r w:rsidRPr="005D665A">
        <w:rPr>
          <w:rFonts w:asciiTheme="minorHAnsi" w:hAnsiTheme="minorHAnsi" w:cstheme="minorHAnsi"/>
          <w:color w:val="3A3A3A"/>
          <w:sz w:val="32"/>
          <w:szCs w:val="32"/>
        </w:rPr>
        <w:t xml:space="preserve"> library</w:t>
      </w:r>
    </w:p>
    <w:p w14:paraId="3EF9F2FB" w14:textId="77777777" w:rsidR="005D665A" w:rsidRPr="005D665A" w:rsidRDefault="005D665A" w:rsidP="005D665A">
      <w:pPr>
        <w:pStyle w:val="NormalWeb"/>
        <w:shd w:val="clear" w:color="auto" w:fill="FFFFFF"/>
        <w:spacing w:before="0" w:beforeAutospacing="0" w:after="0" w:afterAutospacing="0"/>
        <w:rPr>
          <w:rFonts w:asciiTheme="minorHAnsi" w:hAnsiTheme="minorHAnsi" w:cstheme="minorHAnsi"/>
          <w:color w:val="3A3A3A"/>
          <w:sz w:val="32"/>
          <w:szCs w:val="32"/>
        </w:rPr>
      </w:pPr>
      <w:r w:rsidRPr="005D665A">
        <w:rPr>
          <w:rFonts w:asciiTheme="minorHAnsi" w:hAnsiTheme="minorHAnsi" w:cstheme="minorHAnsi"/>
          <w:color w:val="3A3A3A"/>
          <w:sz w:val="32"/>
          <w:szCs w:val="32"/>
        </w:rPr>
        <w:t>To use the DHT temperature and humidity sensor, you also need to install the </w:t>
      </w:r>
      <w:proofErr w:type="spellStart"/>
      <w:r w:rsidRPr="005D665A">
        <w:rPr>
          <w:rFonts w:asciiTheme="minorHAnsi" w:hAnsiTheme="minorHAnsi" w:cstheme="minorHAnsi"/>
          <w:color w:val="3A3A3A"/>
          <w:sz w:val="32"/>
          <w:szCs w:val="32"/>
        </w:rPr>
        <w:fldChar w:fldCharType="begin"/>
      </w:r>
      <w:r w:rsidRPr="005D665A">
        <w:rPr>
          <w:rFonts w:asciiTheme="minorHAnsi" w:hAnsiTheme="minorHAnsi" w:cstheme="minorHAnsi"/>
          <w:color w:val="3A3A3A"/>
          <w:sz w:val="32"/>
          <w:szCs w:val="32"/>
        </w:rPr>
        <w:instrText xml:space="preserve"> HYPERLINK "https://github.com/adafruit/Adafruit_Sensor" \t "_blank" </w:instrText>
      </w:r>
      <w:r w:rsidRPr="005D665A">
        <w:rPr>
          <w:rFonts w:asciiTheme="minorHAnsi" w:hAnsiTheme="minorHAnsi" w:cstheme="minorHAnsi"/>
          <w:color w:val="3A3A3A"/>
          <w:sz w:val="32"/>
          <w:szCs w:val="32"/>
        </w:rPr>
        <w:fldChar w:fldCharType="separate"/>
      </w:r>
      <w:r w:rsidRPr="005D665A">
        <w:rPr>
          <w:rStyle w:val="Hyperlink"/>
          <w:rFonts w:asciiTheme="minorHAnsi" w:hAnsiTheme="minorHAnsi" w:cstheme="minorHAnsi"/>
          <w:color w:val="1B78E2"/>
          <w:sz w:val="32"/>
          <w:szCs w:val="32"/>
          <w:u w:val="none"/>
          <w:bdr w:val="none" w:sz="0" w:space="0" w:color="auto" w:frame="1"/>
        </w:rPr>
        <w:t>Adafruit_Sensor</w:t>
      </w:r>
      <w:proofErr w:type="spellEnd"/>
      <w:r w:rsidRPr="005D665A">
        <w:rPr>
          <w:rStyle w:val="Hyperlink"/>
          <w:rFonts w:asciiTheme="minorHAnsi" w:hAnsiTheme="minorHAnsi" w:cstheme="minorHAnsi"/>
          <w:color w:val="1B78E2"/>
          <w:sz w:val="32"/>
          <w:szCs w:val="32"/>
          <w:u w:val="none"/>
          <w:bdr w:val="none" w:sz="0" w:space="0" w:color="auto" w:frame="1"/>
        </w:rPr>
        <w:t xml:space="preserve"> library</w:t>
      </w:r>
      <w:r w:rsidRPr="005D665A">
        <w:rPr>
          <w:rFonts w:asciiTheme="minorHAnsi" w:hAnsiTheme="minorHAnsi" w:cstheme="minorHAnsi"/>
          <w:color w:val="3A3A3A"/>
          <w:sz w:val="32"/>
          <w:szCs w:val="32"/>
        </w:rPr>
        <w:fldChar w:fldCharType="end"/>
      </w:r>
      <w:r w:rsidRPr="005D665A">
        <w:rPr>
          <w:rFonts w:asciiTheme="minorHAnsi" w:hAnsiTheme="minorHAnsi" w:cstheme="minorHAnsi"/>
          <w:color w:val="3A3A3A"/>
          <w:sz w:val="32"/>
          <w:szCs w:val="32"/>
        </w:rPr>
        <w:t>. Follow the next steps to install the library in your Arduino IDE:</w:t>
      </w:r>
    </w:p>
    <w:p w14:paraId="15EB57BC" w14:textId="77777777" w:rsidR="005D665A" w:rsidRPr="005D665A" w:rsidRDefault="005D665A" w:rsidP="005D665A">
      <w:pPr>
        <w:numPr>
          <w:ilvl w:val="0"/>
          <w:numId w:val="3"/>
        </w:numPr>
        <w:shd w:val="clear" w:color="auto" w:fill="FFFFFF"/>
        <w:spacing w:after="0" w:line="240" w:lineRule="auto"/>
        <w:rPr>
          <w:rFonts w:cstheme="minorHAnsi"/>
          <w:color w:val="3A3A3A"/>
          <w:sz w:val="32"/>
          <w:szCs w:val="32"/>
        </w:rPr>
      </w:pPr>
      <w:hyperlink r:id="rId44" w:tgtFrame="_blank" w:history="1">
        <w:r w:rsidRPr="005D665A">
          <w:rPr>
            <w:rStyle w:val="Hyperlink"/>
            <w:rFonts w:cstheme="minorHAnsi"/>
            <w:color w:val="1B78E2"/>
            <w:sz w:val="32"/>
            <w:szCs w:val="32"/>
            <w:u w:val="none"/>
            <w:bdr w:val="none" w:sz="0" w:space="0" w:color="auto" w:frame="1"/>
          </w:rPr>
          <w:t>Click here to download</w:t>
        </w:r>
      </w:hyperlink>
      <w:r w:rsidRPr="005D665A">
        <w:rPr>
          <w:rFonts w:cstheme="minorHAnsi"/>
          <w:color w:val="3A3A3A"/>
          <w:sz w:val="32"/>
          <w:szCs w:val="32"/>
        </w:rPr>
        <w:t xml:space="preserve"> the </w:t>
      </w:r>
      <w:proofErr w:type="spellStart"/>
      <w:r w:rsidRPr="005D665A">
        <w:rPr>
          <w:rFonts w:cstheme="minorHAnsi"/>
          <w:color w:val="3A3A3A"/>
          <w:sz w:val="32"/>
          <w:szCs w:val="32"/>
        </w:rPr>
        <w:t>Adafruit_Sensor</w:t>
      </w:r>
      <w:proofErr w:type="spellEnd"/>
      <w:r w:rsidRPr="005D665A">
        <w:rPr>
          <w:rFonts w:cstheme="minorHAnsi"/>
          <w:color w:val="3A3A3A"/>
          <w:sz w:val="32"/>
          <w:szCs w:val="32"/>
        </w:rPr>
        <w:t xml:space="preserve"> library. You should have a .zip folder in your Downloads folder</w:t>
      </w:r>
    </w:p>
    <w:p w14:paraId="009184E4" w14:textId="77777777" w:rsidR="005D665A" w:rsidRPr="005D665A" w:rsidRDefault="005D665A" w:rsidP="005D665A">
      <w:pPr>
        <w:numPr>
          <w:ilvl w:val="0"/>
          <w:numId w:val="3"/>
        </w:numPr>
        <w:shd w:val="clear" w:color="auto" w:fill="FFFFFF"/>
        <w:spacing w:after="0" w:line="240" w:lineRule="auto"/>
        <w:rPr>
          <w:rFonts w:cstheme="minorHAnsi"/>
          <w:color w:val="3A3A3A"/>
          <w:sz w:val="32"/>
          <w:szCs w:val="32"/>
        </w:rPr>
      </w:pPr>
      <w:r w:rsidRPr="005D665A">
        <w:rPr>
          <w:rFonts w:cstheme="minorHAnsi"/>
          <w:color w:val="3A3A3A"/>
          <w:sz w:val="32"/>
          <w:szCs w:val="32"/>
        </w:rPr>
        <w:t xml:space="preserve">Unzip the .zip folder and you should get </w:t>
      </w:r>
      <w:proofErr w:type="spellStart"/>
      <w:r w:rsidRPr="005D665A">
        <w:rPr>
          <w:rFonts w:cstheme="minorHAnsi"/>
          <w:color w:val="3A3A3A"/>
          <w:sz w:val="32"/>
          <w:szCs w:val="32"/>
        </w:rPr>
        <w:t>Adafruit_Sensor</w:t>
      </w:r>
      <w:proofErr w:type="spellEnd"/>
      <w:r w:rsidRPr="005D665A">
        <w:rPr>
          <w:rFonts w:cstheme="minorHAnsi"/>
          <w:color w:val="3A3A3A"/>
          <w:sz w:val="32"/>
          <w:szCs w:val="32"/>
        </w:rPr>
        <w:t>-master folder</w:t>
      </w:r>
    </w:p>
    <w:p w14:paraId="69A3DE24" w14:textId="77777777" w:rsidR="005D665A" w:rsidRPr="005D665A" w:rsidRDefault="005D665A" w:rsidP="005D665A">
      <w:pPr>
        <w:numPr>
          <w:ilvl w:val="0"/>
          <w:numId w:val="3"/>
        </w:numPr>
        <w:shd w:val="clear" w:color="auto" w:fill="FFFFFF"/>
        <w:spacing w:after="0" w:line="240" w:lineRule="auto"/>
        <w:rPr>
          <w:rFonts w:cstheme="minorHAnsi"/>
          <w:color w:val="3A3A3A"/>
          <w:sz w:val="32"/>
          <w:szCs w:val="32"/>
        </w:rPr>
      </w:pPr>
      <w:r w:rsidRPr="005D665A">
        <w:rPr>
          <w:rFonts w:cstheme="minorHAnsi"/>
          <w:color w:val="3A3A3A"/>
          <w:sz w:val="32"/>
          <w:szCs w:val="32"/>
        </w:rPr>
        <w:t>Rename your folder from </w:t>
      </w:r>
      <w:del w:id="1" w:author="Unknown">
        <w:r w:rsidRPr="005D665A">
          <w:rPr>
            <w:rFonts w:cstheme="minorHAnsi"/>
            <w:color w:val="3A3A3A"/>
            <w:sz w:val="32"/>
            <w:szCs w:val="32"/>
            <w:bdr w:val="none" w:sz="0" w:space="0" w:color="auto" w:frame="1"/>
          </w:rPr>
          <w:delText>Adafruit_Sensor-master</w:delText>
        </w:r>
      </w:del>
      <w:r w:rsidRPr="005D665A">
        <w:rPr>
          <w:rFonts w:cstheme="minorHAnsi"/>
          <w:color w:val="3A3A3A"/>
          <w:sz w:val="32"/>
          <w:szCs w:val="32"/>
        </w:rPr>
        <w:t xml:space="preserve"> to </w:t>
      </w:r>
      <w:proofErr w:type="spellStart"/>
      <w:r w:rsidRPr="005D665A">
        <w:rPr>
          <w:rFonts w:cstheme="minorHAnsi"/>
          <w:color w:val="3A3A3A"/>
          <w:sz w:val="32"/>
          <w:szCs w:val="32"/>
        </w:rPr>
        <w:t>Adafruit_Sensor</w:t>
      </w:r>
      <w:proofErr w:type="spellEnd"/>
    </w:p>
    <w:p w14:paraId="4E8DF793" w14:textId="77777777" w:rsidR="005D665A" w:rsidRPr="005D665A" w:rsidRDefault="005D665A" w:rsidP="005D665A">
      <w:pPr>
        <w:numPr>
          <w:ilvl w:val="0"/>
          <w:numId w:val="3"/>
        </w:numPr>
        <w:shd w:val="clear" w:color="auto" w:fill="FFFFFF"/>
        <w:spacing w:after="0" w:line="240" w:lineRule="auto"/>
        <w:rPr>
          <w:rFonts w:cstheme="minorHAnsi"/>
          <w:color w:val="3A3A3A"/>
          <w:sz w:val="32"/>
          <w:szCs w:val="32"/>
        </w:rPr>
      </w:pPr>
      <w:r w:rsidRPr="005D665A">
        <w:rPr>
          <w:rFonts w:cstheme="minorHAnsi"/>
          <w:color w:val="3A3A3A"/>
          <w:sz w:val="32"/>
          <w:szCs w:val="32"/>
        </w:rPr>
        <w:t>Move the </w:t>
      </w:r>
      <w:proofErr w:type="spellStart"/>
      <w:r w:rsidRPr="005D665A">
        <w:rPr>
          <w:rStyle w:val="Emphasis"/>
          <w:rFonts w:cstheme="minorHAnsi"/>
          <w:color w:val="3A3A3A"/>
          <w:sz w:val="32"/>
          <w:szCs w:val="32"/>
          <w:bdr w:val="none" w:sz="0" w:space="0" w:color="auto" w:frame="1"/>
        </w:rPr>
        <w:t>Adafruit_Sensor</w:t>
      </w:r>
      <w:proofErr w:type="spellEnd"/>
      <w:r w:rsidRPr="005D665A">
        <w:rPr>
          <w:rFonts w:cstheme="minorHAnsi"/>
          <w:color w:val="3A3A3A"/>
          <w:sz w:val="32"/>
          <w:szCs w:val="32"/>
        </w:rPr>
        <w:t> folder to your Arduino IDE installation libraries folder</w:t>
      </w:r>
    </w:p>
    <w:p w14:paraId="375FA84E" w14:textId="77777777" w:rsidR="005D665A" w:rsidRPr="005D665A" w:rsidRDefault="005D665A" w:rsidP="005D665A">
      <w:pPr>
        <w:numPr>
          <w:ilvl w:val="0"/>
          <w:numId w:val="3"/>
        </w:numPr>
        <w:shd w:val="clear" w:color="auto" w:fill="FFFFFF"/>
        <w:spacing w:after="0" w:line="240" w:lineRule="auto"/>
        <w:rPr>
          <w:rFonts w:cstheme="minorHAnsi"/>
          <w:color w:val="3A3A3A"/>
          <w:sz w:val="32"/>
          <w:szCs w:val="32"/>
        </w:rPr>
      </w:pPr>
      <w:r w:rsidRPr="005D665A">
        <w:rPr>
          <w:rFonts w:cstheme="minorHAnsi"/>
          <w:color w:val="3A3A3A"/>
          <w:sz w:val="32"/>
          <w:szCs w:val="32"/>
        </w:rPr>
        <w:t>Finally, re-open your Arduino IDE</w:t>
      </w:r>
    </w:p>
    <w:p w14:paraId="6BC8935F" w14:textId="77777777" w:rsidR="005D665A" w:rsidRPr="005D665A" w:rsidRDefault="005D665A" w:rsidP="005D665A">
      <w:pPr>
        <w:pStyle w:val="Heading2"/>
        <w:shd w:val="clear" w:color="auto" w:fill="FFFFFF"/>
        <w:spacing w:before="510" w:beforeAutospacing="0" w:after="270" w:afterAutospacing="0" w:line="312" w:lineRule="atLeast"/>
        <w:rPr>
          <w:rFonts w:asciiTheme="minorHAnsi" w:hAnsiTheme="minorHAnsi" w:cstheme="minorHAnsi"/>
          <w:color w:val="3A3A3A"/>
          <w:sz w:val="32"/>
          <w:szCs w:val="32"/>
        </w:rPr>
      </w:pPr>
      <w:r w:rsidRPr="005D665A">
        <w:rPr>
          <w:rFonts w:asciiTheme="minorHAnsi" w:hAnsiTheme="minorHAnsi" w:cstheme="minorHAnsi"/>
          <w:color w:val="3A3A3A"/>
          <w:sz w:val="32"/>
          <w:szCs w:val="32"/>
        </w:rPr>
        <w:t>Code</w:t>
      </w:r>
    </w:p>
    <w:p w14:paraId="08CA97F4" w14:textId="77777777" w:rsidR="005D665A" w:rsidRPr="005D665A" w:rsidRDefault="005D665A" w:rsidP="005D665A">
      <w:pPr>
        <w:pStyle w:val="NormalWeb"/>
        <w:shd w:val="clear" w:color="auto" w:fill="FFFFFF"/>
        <w:spacing w:before="0" w:beforeAutospacing="0" w:after="336" w:afterAutospacing="0"/>
        <w:rPr>
          <w:rFonts w:asciiTheme="minorHAnsi" w:hAnsiTheme="minorHAnsi" w:cstheme="minorHAnsi"/>
          <w:color w:val="3A3A3A"/>
          <w:sz w:val="32"/>
          <w:szCs w:val="32"/>
        </w:rPr>
      </w:pPr>
      <w:r w:rsidRPr="005D665A">
        <w:rPr>
          <w:rFonts w:asciiTheme="minorHAnsi" w:hAnsiTheme="minorHAnsi" w:cstheme="minorHAnsi"/>
          <w:color w:val="3A3A3A"/>
          <w:sz w:val="32"/>
          <w:szCs w:val="32"/>
        </w:rPr>
        <w:t>The following code reads the temperature and humidity from the DHT sensor and sends them via SMS when you send an SMS to the Arduino with the message “STATE”.</w:t>
      </w:r>
    </w:p>
    <w:p w14:paraId="5F34299B" w14:textId="77777777" w:rsidR="005D665A" w:rsidRPr="005D665A" w:rsidRDefault="005D665A" w:rsidP="005D665A">
      <w:pPr>
        <w:pStyle w:val="NormalWeb"/>
        <w:shd w:val="clear" w:color="auto" w:fill="FFFFFF"/>
        <w:spacing w:before="0" w:beforeAutospacing="0" w:after="0" w:afterAutospacing="0"/>
        <w:rPr>
          <w:rFonts w:asciiTheme="minorHAnsi" w:hAnsiTheme="minorHAnsi" w:cstheme="minorHAnsi"/>
          <w:color w:val="3A3A3A"/>
          <w:sz w:val="32"/>
          <w:szCs w:val="32"/>
        </w:rPr>
      </w:pPr>
      <w:r w:rsidRPr="005D665A">
        <w:rPr>
          <w:rStyle w:val="Strong"/>
          <w:rFonts w:asciiTheme="minorHAnsi" w:hAnsiTheme="minorHAnsi" w:cstheme="minorHAnsi"/>
          <w:color w:val="3A3A3A"/>
          <w:sz w:val="32"/>
          <w:szCs w:val="32"/>
          <w:bdr w:val="none" w:sz="0" w:space="0" w:color="auto" w:frame="1"/>
        </w:rPr>
        <w:t>You need to modify the code provided with the phone number your Arduino should reply the readings to.</w:t>
      </w:r>
      <w:r w:rsidRPr="005D665A">
        <w:rPr>
          <w:rFonts w:asciiTheme="minorHAnsi" w:hAnsiTheme="minorHAnsi" w:cstheme="minorHAnsi"/>
          <w:color w:val="3A3A3A"/>
          <w:sz w:val="32"/>
          <w:szCs w:val="32"/>
        </w:rPr>
        <w:t xml:space="preserve"> The code is well commented </w:t>
      </w:r>
      <w:r w:rsidRPr="005D665A">
        <w:rPr>
          <w:rFonts w:asciiTheme="minorHAnsi" w:hAnsiTheme="minorHAnsi" w:cstheme="minorHAnsi"/>
          <w:color w:val="3A3A3A"/>
          <w:sz w:val="32"/>
          <w:szCs w:val="32"/>
        </w:rPr>
        <w:lastRenderedPageBreak/>
        <w:t>for you to understand the purpose of each line of code. Don’t upload the code now. Scroll down and read the explanation below the code.</w:t>
      </w:r>
    </w:p>
    <w:p w14:paraId="6F2D0176" w14:textId="77777777" w:rsidR="005D665A" w:rsidRPr="00A57DFE" w:rsidRDefault="005D665A" w:rsidP="005D665A">
      <w:pPr>
        <w:pStyle w:val="HTMLPreformatted"/>
        <w:shd w:val="clear" w:color="auto" w:fill="F5F2F0"/>
        <w:rPr>
          <w:rStyle w:val="token"/>
          <w:rFonts w:asciiTheme="minorHAnsi" w:hAnsiTheme="minorHAnsi" w:cstheme="minorHAnsi"/>
          <w:color w:val="70809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w:t>
      </w:r>
    </w:p>
    <w:p w14:paraId="2C9E0A1F" w14:textId="77777777" w:rsidR="005D665A" w:rsidRPr="00A57DFE" w:rsidRDefault="005D665A" w:rsidP="005D665A">
      <w:pPr>
        <w:pStyle w:val="HTMLPreformatted"/>
        <w:shd w:val="clear" w:color="auto" w:fill="F5F2F0"/>
        <w:rPr>
          <w:rStyle w:val="token"/>
          <w:rFonts w:asciiTheme="minorHAnsi" w:hAnsiTheme="minorHAnsi" w:cstheme="minorHAnsi"/>
          <w:color w:val="70809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 xml:space="preserve"> * Rui Santos </w:t>
      </w:r>
    </w:p>
    <w:p w14:paraId="45F723A6" w14:textId="77777777" w:rsidR="005D665A" w:rsidRPr="00A57DFE" w:rsidRDefault="005D665A" w:rsidP="005D665A">
      <w:pPr>
        <w:pStyle w:val="HTMLPreformatted"/>
        <w:shd w:val="clear" w:color="auto" w:fill="F5F2F0"/>
        <w:rPr>
          <w:rStyle w:val="token"/>
          <w:rFonts w:asciiTheme="minorHAnsi" w:hAnsiTheme="minorHAnsi" w:cstheme="minorHAnsi"/>
          <w:color w:val="70809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 xml:space="preserve"> * Complete Project Details https://randomnerdtutorials.com</w:t>
      </w:r>
    </w:p>
    <w:p w14:paraId="351F6FB9"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 xml:space="preserve"> */</w:t>
      </w:r>
    </w:p>
    <w:p w14:paraId="120DCC93"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366DD801"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2F046579"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 Include DHT library and Adafruit Sensor Library</w:t>
      </w:r>
    </w:p>
    <w:p w14:paraId="56B594E5"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990055"/>
          <w:sz w:val="32"/>
          <w:szCs w:val="32"/>
          <w:bdr w:val="none" w:sz="0" w:space="0" w:color="auto" w:frame="1"/>
        </w:rPr>
        <w:t>#</w:t>
      </w:r>
      <w:r w:rsidRPr="00A57DFE">
        <w:rPr>
          <w:rStyle w:val="token"/>
          <w:rFonts w:asciiTheme="minorHAnsi" w:hAnsiTheme="minorHAnsi" w:cstheme="minorHAnsi"/>
          <w:color w:val="0077AA"/>
          <w:sz w:val="32"/>
          <w:szCs w:val="32"/>
          <w:bdr w:val="none" w:sz="0" w:space="0" w:color="auto" w:frame="1"/>
        </w:rPr>
        <w:t>include</w:t>
      </w:r>
      <w:r w:rsidRPr="00A57DFE">
        <w:rPr>
          <w:rStyle w:val="token"/>
          <w:rFonts w:asciiTheme="minorHAnsi" w:hAnsiTheme="minorHAnsi" w:cstheme="minorHAnsi"/>
          <w:color w:val="990055"/>
          <w:sz w:val="32"/>
          <w:szCs w:val="32"/>
          <w:bdr w:val="none" w:sz="0" w:space="0" w:color="auto" w:frame="1"/>
        </w:rPr>
        <w:t xml:space="preserve"> </w:t>
      </w:r>
      <w:r w:rsidRPr="00A57DFE">
        <w:rPr>
          <w:rStyle w:val="token"/>
          <w:rFonts w:asciiTheme="minorHAnsi" w:hAnsiTheme="minorHAnsi" w:cstheme="minorHAnsi"/>
          <w:color w:val="669900"/>
          <w:sz w:val="32"/>
          <w:szCs w:val="32"/>
          <w:bdr w:val="none" w:sz="0" w:space="0" w:color="auto" w:frame="1"/>
        </w:rPr>
        <w:t>"</w:t>
      </w:r>
      <w:proofErr w:type="spellStart"/>
      <w:r w:rsidRPr="00A57DFE">
        <w:rPr>
          <w:rStyle w:val="token"/>
          <w:rFonts w:asciiTheme="minorHAnsi" w:hAnsiTheme="minorHAnsi" w:cstheme="minorHAnsi"/>
          <w:color w:val="669900"/>
          <w:sz w:val="32"/>
          <w:szCs w:val="32"/>
          <w:bdr w:val="none" w:sz="0" w:space="0" w:color="auto" w:frame="1"/>
        </w:rPr>
        <w:t>DHT.h</w:t>
      </w:r>
      <w:proofErr w:type="spellEnd"/>
      <w:r w:rsidRPr="00A57DFE">
        <w:rPr>
          <w:rStyle w:val="token"/>
          <w:rFonts w:asciiTheme="minorHAnsi" w:hAnsiTheme="minorHAnsi" w:cstheme="minorHAnsi"/>
          <w:color w:val="669900"/>
          <w:sz w:val="32"/>
          <w:szCs w:val="32"/>
          <w:bdr w:val="none" w:sz="0" w:space="0" w:color="auto" w:frame="1"/>
        </w:rPr>
        <w:t>"</w:t>
      </w:r>
    </w:p>
    <w:p w14:paraId="0F1DE90A"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990055"/>
          <w:sz w:val="32"/>
          <w:szCs w:val="32"/>
          <w:bdr w:val="none" w:sz="0" w:space="0" w:color="auto" w:frame="1"/>
        </w:rPr>
        <w:t>#</w:t>
      </w:r>
      <w:r w:rsidRPr="00A57DFE">
        <w:rPr>
          <w:rStyle w:val="token"/>
          <w:rFonts w:asciiTheme="minorHAnsi" w:hAnsiTheme="minorHAnsi" w:cstheme="minorHAnsi"/>
          <w:color w:val="0077AA"/>
          <w:sz w:val="32"/>
          <w:szCs w:val="32"/>
          <w:bdr w:val="none" w:sz="0" w:space="0" w:color="auto" w:frame="1"/>
        </w:rPr>
        <w:t>include</w:t>
      </w:r>
      <w:r w:rsidRPr="00A57DFE">
        <w:rPr>
          <w:rStyle w:val="token"/>
          <w:rFonts w:asciiTheme="minorHAnsi" w:hAnsiTheme="minorHAnsi" w:cstheme="minorHAnsi"/>
          <w:color w:val="990055"/>
          <w:sz w:val="32"/>
          <w:szCs w:val="32"/>
          <w:bdr w:val="none" w:sz="0" w:space="0" w:color="auto" w:frame="1"/>
        </w:rPr>
        <w:t xml:space="preserve"> </w:t>
      </w:r>
      <w:r w:rsidRPr="00A57DFE">
        <w:rPr>
          <w:rStyle w:val="token"/>
          <w:rFonts w:asciiTheme="minorHAnsi" w:hAnsiTheme="minorHAnsi" w:cstheme="minorHAnsi"/>
          <w:color w:val="669900"/>
          <w:sz w:val="32"/>
          <w:szCs w:val="32"/>
          <w:bdr w:val="none" w:sz="0" w:space="0" w:color="auto" w:frame="1"/>
        </w:rPr>
        <w:t>&lt;</w:t>
      </w:r>
      <w:proofErr w:type="spellStart"/>
      <w:r w:rsidRPr="00A57DFE">
        <w:rPr>
          <w:rStyle w:val="token"/>
          <w:rFonts w:asciiTheme="minorHAnsi" w:hAnsiTheme="minorHAnsi" w:cstheme="minorHAnsi"/>
          <w:color w:val="669900"/>
          <w:sz w:val="32"/>
          <w:szCs w:val="32"/>
          <w:bdr w:val="none" w:sz="0" w:space="0" w:color="auto" w:frame="1"/>
        </w:rPr>
        <w:t>Adafruit_Sensor.h</w:t>
      </w:r>
      <w:proofErr w:type="spellEnd"/>
      <w:r w:rsidRPr="00A57DFE">
        <w:rPr>
          <w:rStyle w:val="token"/>
          <w:rFonts w:asciiTheme="minorHAnsi" w:hAnsiTheme="minorHAnsi" w:cstheme="minorHAnsi"/>
          <w:color w:val="669900"/>
          <w:sz w:val="32"/>
          <w:szCs w:val="32"/>
          <w:bdr w:val="none" w:sz="0" w:space="0" w:color="auto" w:frame="1"/>
        </w:rPr>
        <w:t>&gt;</w:t>
      </w:r>
    </w:p>
    <w:p w14:paraId="0981E1EE"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//Include Software Serial library to communicate with GSM</w:t>
      </w:r>
    </w:p>
    <w:p w14:paraId="56C50AE7"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990055"/>
          <w:sz w:val="32"/>
          <w:szCs w:val="32"/>
          <w:bdr w:val="none" w:sz="0" w:space="0" w:color="auto" w:frame="1"/>
        </w:rPr>
        <w:t>#</w:t>
      </w:r>
      <w:r w:rsidRPr="00A57DFE">
        <w:rPr>
          <w:rStyle w:val="token"/>
          <w:rFonts w:asciiTheme="minorHAnsi" w:hAnsiTheme="minorHAnsi" w:cstheme="minorHAnsi"/>
          <w:color w:val="0077AA"/>
          <w:sz w:val="32"/>
          <w:szCs w:val="32"/>
          <w:bdr w:val="none" w:sz="0" w:space="0" w:color="auto" w:frame="1"/>
        </w:rPr>
        <w:t>include</w:t>
      </w:r>
      <w:r w:rsidRPr="00A57DFE">
        <w:rPr>
          <w:rStyle w:val="token"/>
          <w:rFonts w:asciiTheme="minorHAnsi" w:hAnsiTheme="minorHAnsi" w:cstheme="minorHAnsi"/>
          <w:color w:val="990055"/>
          <w:sz w:val="32"/>
          <w:szCs w:val="32"/>
          <w:bdr w:val="none" w:sz="0" w:space="0" w:color="auto" w:frame="1"/>
        </w:rPr>
        <w:t xml:space="preserve"> </w:t>
      </w:r>
      <w:r w:rsidRPr="00A57DFE">
        <w:rPr>
          <w:rStyle w:val="token"/>
          <w:rFonts w:asciiTheme="minorHAnsi" w:hAnsiTheme="minorHAnsi" w:cstheme="minorHAnsi"/>
          <w:color w:val="669900"/>
          <w:sz w:val="32"/>
          <w:szCs w:val="32"/>
          <w:bdr w:val="none" w:sz="0" w:space="0" w:color="auto" w:frame="1"/>
        </w:rPr>
        <w:t>&lt;</w:t>
      </w:r>
      <w:proofErr w:type="spellStart"/>
      <w:r w:rsidRPr="00A57DFE">
        <w:rPr>
          <w:rStyle w:val="token"/>
          <w:rFonts w:asciiTheme="minorHAnsi" w:hAnsiTheme="minorHAnsi" w:cstheme="minorHAnsi"/>
          <w:color w:val="669900"/>
          <w:sz w:val="32"/>
          <w:szCs w:val="32"/>
          <w:bdr w:val="none" w:sz="0" w:space="0" w:color="auto" w:frame="1"/>
        </w:rPr>
        <w:t>SoftwareSerial.h</w:t>
      </w:r>
      <w:proofErr w:type="spellEnd"/>
      <w:r w:rsidRPr="00A57DFE">
        <w:rPr>
          <w:rStyle w:val="token"/>
          <w:rFonts w:asciiTheme="minorHAnsi" w:hAnsiTheme="minorHAnsi" w:cstheme="minorHAnsi"/>
          <w:color w:val="669900"/>
          <w:sz w:val="32"/>
          <w:szCs w:val="32"/>
          <w:bdr w:val="none" w:sz="0" w:space="0" w:color="auto" w:frame="1"/>
        </w:rPr>
        <w:t>&gt;</w:t>
      </w:r>
    </w:p>
    <w:p w14:paraId="60401689"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15AD5EB6"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 Pin DHT is connected to</w:t>
      </w:r>
    </w:p>
    <w:p w14:paraId="371736E6"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990055"/>
          <w:sz w:val="32"/>
          <w:szCs w:val="32"/>
          <w:bdr w:val="none" w:sz="0" w:space="0" w:color="auto" w:frame="1"/>
        </w:rPr>
        <w:t>#</w:t>
      </w:r>
      <w:r w:rsidRPr="00A57DFE">
        <w:rPr>
          <w:rStyle w:val="token"/>
          <w:rFonts w:asciiTheme="minorHAnsi" w:hAnsiTheme="minorHAnsi" w:cstheme="minorHAnsi"/>
          <w:color w:val="0077AA"/>
          <w:sz w:val="32"/>
          <w:szCs w:val="32"/>
          <w:bdr w:val="none" w:sz="0" w:space="0" w:color="auto" w:frame="1"/>
        </w:rPr>
        <w:t>define</w:t>
      </w:r>
      <w:r w:rsidRPr="00A57DFE">
        <w:rPr>
          <w:rStyle w:val="token"/>
          <w:rFonts w:asciiTheme="minorHAnsi" w:hAnsiTheme="minorHAnsi" w:cstheme="minorHAnsi"/>
          <w:color w:val="990055"/>
          <w:sz w:val="32"/>
          <w:szCs w:val="32"/>
          <w:bdr w:val="none" w:sz="0" w:space="0" w:color="auto" w:frame="1"/>
        </w:rPr>
        <w:t xml:space="preserve"> DHTPIN 2</w:t>
      </w:r>
    </w:p>
    <w:p w14:paraId="10A1D3AC"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
    <w:p w14:paraId="2B423737"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 Uncomment whatever type of sensor you're using</w:t>
      </w:r>
    </w:p>
    <w:p w14:paraId="264D08A2"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990055"/>
          <w:sz w:val="32"/>
          <w:szCs w:val="32"/>
          <w:bdr w:val="none" w:sz="0" w:space="0" w:color="auto" w:frame="1"/>
        </w:rPr>
        <w:t>#</w:t>
      </w:r>
      <w:r w:rsidRPr="00A57DFE">
        <w:rPr>
          <w:rStyle w:val="token"/>
          <w:rFonts w:asciiTheme="minorHAnsi" w:hAnsiTheme="minorHAnsi" w:cstheme="minorHAnsi"/>
          <w:color w:val="0077AA"/>
          <w:sz w:val="32"/>
          <w:szCs w:val="32"/>
          <w:bdr w:val="none" w:sz="0" w:space="0" w:color="auto" w:frame="1"/>
        </w:rPr>
        <w:t>define</w:t>
      </w:r>
      <w:r w:rsidRPr="00A57DFE">
        <w:rPr>
          <w:rStyle w:val="token"/>
          <w:rFonts w:asciiTheme="minorHAnsi" w:hAnsiTheme="minorHAnsi" w:cstheme="minorHAnsi"/>
          <w:color w:val="990055"/>
          <w:sz w:val="32"/>
          <w:szCs w:val="32"/>
          <w:bdr w:val="none" w:sz="0" w:space="0" w:color="auto" w:frame="1"/>
        </w:rPr>
        <w:t xml:space="preserve"> DHTTYPE DHT11   </w:t>
      </w:r>
      <w:r w:rsidRPr="00A57DFE">
        <w:rPr>
          <w:rStyle w:val="token"/>
          <w:rFonts w:asciiTheme="minorHAnsi" w:hAnsiTheme="minorHAnsi" w:cstheme="minorHAnsi"/>
          <w:color w:val="708090"/>
          <w:sz w:val="32"/>
          <w:szCs w:val="32"/>
          <w:bdr w:val="none" w:sz="0" w:space="0" w:color="auto" w:frame="1"/>
        </w:rPr>
        <w:t xml:space="preserve">// DHT 11 </w:t>
      </w:r>
    </w:p>
    <w:p w14:paraId="7450E58C"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 xml:space="preserve">//#define DHTTYPE DHT22   // DHT </w:t>
      </w:r>
      <w:proofErr w:type="gramStart"/>
      <w:r w:rsidRPr="00A57DFE">
        <w:rPr>
          <w:rStyle w:val="token"/>
          <w:rFonts w:asciiTheme="minorHAnsi" w:hAnsiTheme="minorHAnsi" w:cstheme="minorHAnsi"/>
          <w:color w:val="708090"/>
          <w:sz w:val="32"/>
          <w:szCs w:val="32"/>
          <w:bdr w:val="none" w:sz="0" w:space="0" w:color="auto" w:frame="1"/>
        </w:rPr>
        <w:t>22  (</w:t>
      </w:r>
      <w:proofErr w:type="gramEnd"/>
      <w:r w:rsidRPr="00A57DFE">
        <w:rPr>
          <w:rStyle w:val="token"/>
          <w:rFonts w:asciiTheme="minorHAnsi" w:hAnsiTheme="minorHAnsi" w:cstheme="minorHAnsi"/>
          <w:color w:val="708090"/>
          <w:sz w:val="32"/>
          <w:szCs w:val="32"/>
          <w:bdr w:val="none" w:sz="0" w:space="0" w:color="auto" w:frame="1"/>
        </w:rPr>
        <w:t>AM2302)</w:t>
      </w:r>
    </w:p>
    <w:p w14:paraId="5E831CA0"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//#define DHTTYPE DHT21   // DHT 21 (AM2301)</w:t>
      </w:r>
    </w:p>
    <w:p w14:paraId="66EE0E33"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55A39FD4"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 Initialize DHT sensor for normal 16mhz Arduino</w:t>
      </w:r>
    </w:p>
    <w:p w14:paraId="0137780A"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DHT </w:t>
      </w:r>
      <w:proofErr w:type="spellStart"/>
      <w:proofErr w:type="gramStart"/>
      <w:r w:rsidRPr="00A57DFE">
        <w:rPr>
          <w:rStyle w:val="token"/>
          <w:rFonts w:asciiTheme="minorHAnsi" w:hAnsiTheme="minorHAnsi" w:cstheme="minorHAnsi"/>
          <w:color w:val="DD4A68"/>
          <w:sz w:val="32"/>
          <w:szCs w:val="32"/>
          <w:bdr w:val="none" w:sz="0" w:space="0" w:color="auto" w:frame="1"/>
        </w:rPr>
        <w:t>dht</w:t>
      </w:r>
      <w:proofErr w:type="spellEnd"/>
      <w:r w:rsidRPr="00A57DFE">
        <w:rPr>
          <w:rStyle w:val="token"/>
          <w:rFonts w:asciiTheme="minorHAnsi" w:hAnsiTheme="minorHAnsi" w:cstheme="minorHAnsi"/>
          <w:color w:val="999999"/>
          <w:sz w:val="32"/>
          <w:szCs w:val="32"/>
          <w:bdr w:val="none" w:sz="0" w:space="0" w:color="auto" w:frame="1"/>
        </w:rPr>
        <w:t>(</w:t>
      </w:r>
      <w:proofErr w:type="gramEnd"/>
      <w:r w:rsidRPr="00A57DFE">
        <w:rPr>
          <w:rStyle w:val="HTMLCode"/>
          <w:rFonts w:asciiTheme="minorHAnsi" w:hAnsiTheme="minorHAnsi" w:cstheme="minorHAnsi"/>
          <w:color w:val="000000"/>
          <w:sz w:val="32"/>
          <w:szCs w:val="32"/>
          <w:bdr w:val="none" w:sz="0" w:space="0" w:color="auto" w:frame="1"/>
        </w:rPr>
        <w:t>DHTPIN</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DHTTYPE</w:t>
      </w:r>
      <w:r w:rsidRPr="00A57DFE">
        <w:rPr>
          <w:rStyle w:val="token"/>
          <w:rFonts w:asciiTheme="minorHAnsi" w:hAnsiTheme="minorHAnsi" w:cstheme="minorHAnsi"/>
          <w:color w:val="999999"/>
          <w:sz w:val="32"/>
          <w:szCs w:val="32"/>
          <w:bdr w:val="none" w:sz="0" w:space="0" w:color="auto" w:frame="1"/>
        </w:rPr>
        <w:t>);</w:t>
      </w:r>
    </w:p>
    <w:p w14:paraId="4804B9F3"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785E8075"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 xml:space="preserve">// Create global </w:t>
      </w:r>
      <w:proofErr w:type="spellStart"/>
      <w:r w:rsidRPr="00A57DFE">
        <w:rPr>
          <w:rStyle w:val="token"/>
          <w:rFonts w:asciiTheme="minorHAnsi" w:hAnsiTheme="minorHAnsi" w:cstheme="minorHAnsi"/>
          <w:color w:val="708090"/>
          <w:sz w:val="32"/>
          <w:szCs w:val="32"/>
          <w:bdr w:val="none" w:sz="0" w:space="0" w:color="auto" w:frame="1"/>
        </w:rPr>
        <w:t>varibales</w:t>
      </w:r>
      <w:proofErr w:type="spellEnd"/>
      <w:r w:rsidRPr="00A57DFE">
        <w:rPr>
          <w:rStyle w:val="token"/>
          <w:rFonts w:asciiTheme="minorHAnsi" w:hAnsiTheme="minorHAnsi" w:cstheme="minorHAnsi"/>
          <w:color w:val="708090"/>
          <w:sz w:val="32"/>
          <w:szCs w:val="32"/>
          <w:bdr w:val="none" w:sz="0" w:space="0" w:color="auto" w:frame="1"/>
        </w:rPr>
        <w:t xml:space="preserve"> to store temperature and humidity</w:t>
      </w:r>
    </w:p>
    <w:p w14:paraId="5C73045C"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0077AA"/>
          <w:sz w:val="32"/>
          <w:szCs w:val="32"/>
          <w:bdr w:val="none" w:sz="0" w:space="0" w:color="auto" w:frame="1"/>
        </w:rPr>
        <w:t>float</w:t>
      </w:r>
      <w:r w:rsidRPr="00A57DFE">
        <w:rPr>
          <w:rStyle w:val="HTMLCode"/>
          <w:rFonts w:asciiTheme="minorHAnsi" w:hAnsiTheme="minorHAnsi" w:cstheme="minorHAnsi"/>
          <w:color w:val="000000"/>
          <w:sz w:val="32"/>
          <w:szCs w:val="32"/>
          <w:bdr w:val="none" w:sz="0" w:space="0" w:color="auto" w:frame="1"/>
        </w:rPr>
        <w:t xml:space="preserve"> t</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xml:space="preserve">// temperature in </w:t>
      </w:r>
      <w:proofErr w:type="spellStart"/>
      <w:r w:rsidRPr="00A57DFE">
        <w:rPr>
          <w:rStyle w:val="token"/>
          <w:rFonts w:asciiTheme="minorHAnsi" w:hAnsiTheme="minorHAnsi" w:cstheme="minorHAnsi"/>
          <w:color w:val="708090"/>
          <w:sz w:val="32"/>
          <w:szCs w:val="32"/>
          <w:bdr w:val="none" w:sz="0" w:space="0" w:color="auto" w:frame="1"/>
        </w:rPr>
        <w:t>celcius</w:t>
      </w:r>
      <w:proofErr w:type="spellEnd"/>
    </w:p>
    <w:p w14:paraId="437B2100" w14:textId="77777777" w:rsidR="005D665A" w:rsidRPr="00A57DFE" w:rsidRDefault="005D665A" w:rsidP="005D665A">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0077AA"/>
          <w:sz w:val="32"/>
          <w:szCs w:val="32"/>
          <w:bdr w:val="none" w:sz="0" w:space="0" w:color="auto" w:frame="1"/>
        </w:rPr>
        <w:t>float</w:t>
      </w:r>
      <w:r w:rsidRPr="00A57DFE">
        <w:rPr>
          <w:rStyle w:val="HTMLCode"/>
          <w:rFonts w:asciiTheme="minorHAnsi" w:hAnsiTheme="minorHAnsi" w:cstheme="minorHAnsi"/>
          <w:color w:val="000000"/>
          <w:sz w:val="32"/>
          <w:szCs w:val="32"/>
          <w:bdr w:val="none" w:sz="0" w:space="0" w:color="auto" w:frame="1"/>
        </w:rPr>
        <w:t xml:space="preserve"> f</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xml:space="preserve">// temperature in </w:t>
      </w:r>
      <w:proofErr w:type="spellStart"/>
      <w:r w:rsidRPr="00A57DFE">
        <w:rPr>
          <w:rStyle w:val="token"/>
          <w:rFonts w:asciiTheme="minorHAnsi" w:hAnsiTheme="minorHAnsi" w:cstheme="minorHAnsi"/>
          <w:color w:val="708090"/>
          <w:sz w:val="32"/>
          <w:szCs w:val="32"/>
          <w:bdr w:val="none" w:sz="0" w:space="0" w:color="auto" w:frame="1"/>
        </w:rPr>
        <w:t>fahrenheit</w:t>
      </w:r>
      <w:proofErr w:type="spellEnd"/>
    </w:p>
    <w:p w14:paraId="65ADE633" w14:textId="77777777" w:rsidR="005D665A" w:rsidRPr="00A57DFE" w:rsidRDefault="005D665A" w:rsidP="005D665A">
      <w:pPr>
        <w:pStyle w:val="HTMLPreformatted"/>
        <w:shd w:val="clear" w:color="auto" w:fill="F5F2F0"/>
        <w:rPr>
          <w:rFonts w:asciiTheme="minorHAnsi" w:hAnsiTheme="minorHAnsi" w:cstheme="minorHAnsi"/>
          <w:color w:val="000000"/>
          <w:sz w:val="32"/>
          <w:szCs w:val="32"/>
        </w:rPr>
      </w:pPr>
      <w:r w:rsidRPr="00A57DFE">
        <w:rPr>
          <w:rStyle w:val="token"/>
          <w:rFonts w:asciiTheme="minorHAnsi" w:hAnsiTheme="minorHAnsi" w:cstheme="minorHAnsi"/>
          <w:color w:val="0077AA"/>
          <w:sz w:val="32"/>
          <w:szCs w:val="32"/>
          <w:bdr w:val="none" w:sz="0" w:space="0" w:color="auto" w:frame="1"/>
        </w:rPr>
        <w:t>float</w:t>
      </w:r>
      <w:r w:rsidRPr="00A57DFE">
        <w:rPr>
          <w:rStyle w:val="HTMLCode"/>
          <w:rFonts w:asciiTheme="minorHAnsi" w:hAnsiTheme="minorHAnsi" w:cstheme="minorHAnsi"/>
          <w:color w:val="000000"/>
          <w:sz w:val="32"/>
          <w:szCs w:val="32"/>
          <w:bdr w:val="none" w:sz="0" w:space="0" w:color="auto" w:frame="1"/>
        </w:rPr>
        <w:t xml:space="preserve"> h</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humidity</w:t>
      </w:r>
    </w:p>
    <w:p w14:paraId="48D36BA5"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 Configure software serial port</w:t>
      </w:r>
    </w:p>
    <w:p w14:paraId="71D572B4"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roofErr w:type="spellStart"/>
      <w:r w:rsidRPr="00A57DFE">
        <w:rPr>
          <w:rStyle w:val="HTMLCode"/>
          <w:rFonts w:asciiTheme="minorHAnsi" w:hAnsiTheme="minorHAnsi" w:cstheme="minorHAnsi"/>
          <w:color w:val="000000"/>
          <w:sz w:val="32"/>
          <w:szCs w:val="32"/>
          <w:bdr w:val="none" w:sz="0" w:space="0" w:color="auto" w:frame="1"/>
        </w:rPr>
        <w:t>SoftwareSerial</w:t>
      </w:r>
      <w:proofErr w:type="spellEnd"/>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DD4A68"/>
          <w:sz w:val="32"/>
          <w:szCs w:val="32"/>
          <w:bdr w:val="none" w:sz="0" w:space="0" w:color="auto" w:frame="1"/>
        </w:rPr>
        <w:t>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990055"/>
          <w:sz w:val="32"/>
          <w:szCs w:val="32"/>
          <w:bdr w:val="none" w:sz="0" w:space="0" w:color="auto" w:frame="1"/>
        </w:rPr>
        <w:t>7</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0055"/>
          <w:sz w:val="32"/>
          <w:szCs w:val="32"/>
          <w:bdr w:val="none" w:sz="0" w:space="0" w:color="auto" w:frame="1"/>
        </w:rPr>
        <w:t>8</w:t>
      </w:r>
      <w:r w:rsidRPr="00A57DFE">
        <w:rPr>
          <w:rStyle w:val="token"/>
          <w:rFonts w:asciiTheme="minorHAnsi" w:hAnsiTheme="minorHAnsi" w:cstheme="minorHAnsi"/>
          <w:color w:val="999999"/>
          <w:sz w:val="32"/>
          <w:szCs w:val="32"/>
          <w:bdr w:val="none" w:sz="0" w:space="0" w:color="auto" w:frame="1"/>
        </w:rPr>
        <w:t>);</w:t>
      </w:r>
    </w:p>
    <w:p w14:paraId="249E5FEC"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6AD2B660"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708090"/>
          <w:sz w:val="32"/>
          <w:szCs w:val="32"/>
          <w:bdr w:val="none" w:sz="0" w:space="0" w:color="auto" w:frame="1"/>
        </w:rPr>
        <w:t>// Create variable to store incoming SMS characters</w:t>
      </w:r>
    </w:p>
    <w:p w14:paraId="30AB7251"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0077AA"/>
          <w:sz w:val="32"/>
          <w:szCs w:val="32"/>
          <w:bdr w:val="none" w:sz="0" w:space="0" w:color="auto" w:frame="1"/>
        </w:rPr>
        <w:t>char</w:t>
      </w: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99999"/>
          <w:sz w:val="32"/>
          <w:szCs w:val="32"/>
          <w:bdr w:val="none" w:sz="0" w:space="0" w:color="auto" w:frame="1"/>
        </w:rPr>
        <w:t>;</w:t>
      </w:r>
    </w:p>
    <w:p w14:paraId="3C4D6791"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008AECDD"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0077AA"/>
          <w:sz w:val="32"/>
          <w:szCs w:val="32"/>
          <w:bdr w:val="none" w:sz="0" w:space="0" w:color="auto" w:frame="1"/>
        </w:rPr>
        <w:lastRenderedPageBreak/>
        <w:t>void</w:t>
      </w: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setup</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6CAD7CD3"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proofErr w:type="gramStart"/>
      <w:r w:rsidRPr="00A57DFE">
        <w:rPr>
          <w:rStyle w:val="HTMLCode"/>
          <w:rFonts w:asciiTheme="minorHAnsi" w:hAnsiTheme="minorHAnsi" w:cstheme="minorHAnsi"/>
          <w:color w:val="000000"/>
          <w:sz w:val="32"/>
          <w:szCs w:val="32"/>
          <w:bdr w:val="none" w:sz="0" w:space="0" w:color="auto" w:frame="1"/>
        </w:rPr>
        <w:t>dht</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begin</w:t>
      </w:r>
      <w:proofErr w:type="spellEnd"/>
      <w:proofErr w:type="gramEnd"/>
      <w:r w:rsidRPr="00A57DFE">
        <w:rPr>
          <w:rStyle w:val="token"/>
          <w:rFonts w:asciiTheme="minorHAnsi" w:hAnsiTheme="minorHAnsi" w:cstheme="minorHAnsi"/>
          <w:color w:val="999999"/>
          <w:sz w:val="32"/>
          <w:szCs w:val="32"/>
          <w:bdr w:val="none" w:sz="0" w:space="0" w:color="auto" w:frame="1"/>
        </w:rPr>
        <w:t>();</w:t>
      </w:r>
    </w:p>
    <w:p w14:paraId="569AA0BD"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
    <w:p w14:paraId="0515623B"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begin</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990055"/>
          <w:sz w:val="32"/>
          <w:szCs w:val="32"/>
          <w:bdr w:val="none" w:sz="0" w:space="0" w:color="auto" w:frame="1"/>
        </w:rPr>
        <w:t>19200</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
    <w:p w14:paraId="206636AB"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begin</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990055"/>
          <w:sz w:val="32"/>
          <w:szCs w:val="32"/>
          <w:bdr w:val="none" w:sz="0" w:space="0" w:color="auto" w:frame="1"/>
        </w:rPr>
        <w:t>19200</w:t>
      </w:r>
      <w:r w:rsidRPr="00A57DFE">
        <w:rPr>
          <w:rStyle w:val="token"/>
          <w:rFonts w:asciiTheme="minorHAnsi" w:hAnsiTheme="minorHAnsi" w:cstheme="minorHAnsi"/>
          <w:color w:val="999999"/>
          <w:sz w:val="32"/>
          <w:szCs w:val="32"/>
          <w:bdr w:val="none" w:sz="0" w:space="0" w:color="auto" w:frame="1"/>
        </w:rPr>
        <w:t>);</w:t>
      </w:r>
    </w:p>
    <w:p w14:paraId="0C4C11AB"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5D4E94E7"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Give time to your GSM shield log on to network</w:t>
      </w:r>
    </w:p>
    <w:p w14:paraId="2AB33C35"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20000</w:t>
      </w:r>
      <w:r w:rsidRPr="00A57DFE">
        <w:rPr>
          <w:rStyle w:val="token"/>
          <w:rFonts w:asciiTheme="minorHAnsi" w:hAnsiTheme="minorHAnsi" w:cstheme="minorHAnsi"/>
          <w:color w:val="999999"/>
          <w:sz w:val="32"/>
          <w:szCs w:val="32"/>
          <w:bdr w:val="none" w:sz="0" w:space="0" w:color="auto" w:frame="1"/>
        </w:rPr>
        <w:t>);</w:t>
      </w:r>
    </w:p>
    <w:p w14:paraId="39199260"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"SIM900 ready..."</w:t>
      </w:r>
      <w:r w:rsidRPr="00A57DFE">
        <w:rPr>
          <w:rStyle w:val="token"/>
          <w:rFonts w:asciiTheme="minorHAnsi" w:hAnsiTheme="minorHAnsi" w:cstheme="minorHAnsi"/>
          <w:color w:val="999999"/>
          <w:sz w:val="32"/>
          <w:szCs w:val="32"/>
          <w:bdr w:val="none" w:sz="0" w:space="0" w:color="auto" w:frame="1"/>
        </w:rPr>
        <w:t>);</w:t>
      </w:r>
    </w:p>
    <w:p w14:paraId="25112D8A"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1F0CD79C"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AT command to set SIM900 to SMS mode</w:t>
      </w:r>
    </w:p>
    <w:p w14:paraId="4AB8324B"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"AT+CMGF=1\r"</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
    <w:p w14:paraId="176E510C"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100</w:t>
      </w:r>
      <w:r w:rsidRPr="00A57DFE">
        <w:rPr>
          <w:rStyle w:val="token"/>
          <w:rFonts w:asciiTheme="minorHAnsi" w:hAnsiTheme="minorHAnsi" w:cstheme="minorHAnsi"/>
          <w:color w:val="999999"/>
          <w:sz w:val="32"/>
          <w:szCs w:val="32"/>
          <w:bdr w:val="none" w:sz="0" w:space="0" w:color="auto" w:frame="1"/>
        </w:rPr>
        <w:t>);</w:t>
      </w:r>
    </w:p>
    <w:p w14:paraId="7E27FF1D"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xml:space="preserve">// Set module to send SMS data to serial out upon receipt </w:t>
      </w:r>
    </w:p>
    <w:p w14:paraId="5F72FFDB"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"AT+CNMI=2,2,0,0,0\r"</w:t>
      </w:r>
      <w:r w:rsidRPr="00A57DFE">
        <w:rPr>
          <w:rStyle w:val="token"/>
          <w:rFonts w:asciiTheme="minorHAnsi" w:hAnsiTheme="minorHAnsi" w:cstheme="minorHAnsi"/>
          <w:color w:val="999999"/>
          <w:sz w:val="32"/>
          <w:szCs w:val="32"/>
          <w:bdr w:val="none" w:sz="0" w:space="0" w:color="auto" w:frame="1"/>
        </w:rPr>
        <w:t>);</w:t>
      </w:r>
    </w:p>
    <w:p w14:paraId="59CE6C5E"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100</w:t>
      </w:r>
      <w:r w:rsidRPr="00A57DFE">
        <w:rPr>
          <w:rStyle w:val="token"/>
          <w:rFonts w:asciiTheme="minorHAnsi" w:hAnsiTheme="minorHAnsi" w:cstheme="minorHAnsi"/>
          <w:color w:val="999999"/>
          <w:sz w:val="32"/>
          <w:szCs w:val="32"/>
          <w:bdr w:val="none" w:sz="0" w:space="0" w:color="auto" w:frame="1"/>
        </w:rPr>
        <w:t>);</w:t>
      </w:r>
    </w:p>
    <w:p w14:paraId="5F203CFF"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999999"/>
          <w:sz w:val="32"/>
          <w:szCs w:val="32"/>
          <w:bdr w:val="none" w:sz="0" w:space="0" w:color="auto" w:frame="1"/>
        </w:rPr>
        <w:t>}</w:t>
      </w:r>
    </w:p>
    <w:p w14:paraId="72D0DD39"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51C3C4B3"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0077AA"/>
          <w:sz w:val="32"/>
          <w:szCs w:val="32"/>
          <w:bdr w:val="none" w:sz="0" w:space="0" w:color="auto" w:frame="1"/>
        </w:rPr>
        <w:t>void</w:t>
      </w: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loop</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9999"/>
          <w:sz w:val="32"/>
          <w:szCs w:val="32"/>
          <w:bdr w:val="none" w:sz="0" w:space="0" w:color="auto" w:frame="1"/>
        </w:rPr>
        <w:t>){</w:t>
      </w:r>
    </w:p>
    <w:p w14:paraId="5E5DDD91"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0077AA"/>
          <w:sz w:val="32"/>
          <w:szCs w:val="32"/>
          <w:bdr w:val="none" w:sz="0" w:space="0" w:color="auto" w:frame="1"/>
        </w:rPr>
        <w:t>if</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roofErr w:type="spellStart"/>
      <w:proofErr w:type="gramStart"/>
      <w:r w:rsidRPr="00A57DFE">
        <w:rPr>
          <w:rStyle w:val="token"/>
          <w:rFonts w:asciiTheme="minorHAnsi" w:hAnsiTheme="minorHAnsi" w:cstheme="minorHAnsi"/>
          <w:color w:val="DD4A68"/>
          <w:sz w:val="32"/>
          <w:szCs w:val="32"/>
          <w:bdr w:val="none" w:sz="0" w:space="0" w:color="auto" w:frame="1"/>
        </w:rPr>
        <w:t>SMSRequest</w:t>
      </w:r>
      <w:proofErr w:type="spellEnd"/>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9999"/>
          <w:sz w:val="32"/>
          <w:szCs w:val="32"/>
          <w:bdr w:val="none" w:sz="0" w:space="0" w:color="auto" w:frame="1"/>
        </w:rPr>
        <w:t>)){</w:t>
      </w:r>
    </w:p>
    <w:p w14:paraId="5209FC03"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0077AA"/>
          <w:sz w:val="32"/>
          <w:szCs w:val="32"/>
          <w:bdr w:val="none" w:sz="0" w:space="0" w:color="auto" w:frame="1"/>
        </w:rPr>
        <w:t>if</w:t>
      </w:r>
      <w:r w:rsidRPr="00A57DFE">
        <w:rPr>
          <w:rStyle w:val="token"/>
          <w:rFonts w:asciiTheme="minorHAnsi" w:hAnsiTheme="minorHAnsi" w:cstheme="minorHAnsi"/>
          <w:color w:val="999999"/>
          <w:sz w:val="32"/>
          <w:szCs w:val="32"/>
          <w:bdr w:val="none" w:sz="0" w:space="0" w:color="auto" w:frame="1"/>
        </w:rPr>
        <w:t>(</w:t>
      </w:r>
      <w:proofErr w:type="spellStart"/>
      <w:proofErr w:type="gramStart"/>
      <w:r w:rsidRPr="00A57DFE">
        <w:rPr>
          <w:rStyle w:val="token"/>
          <w:rFonts w:asciiTheme="minorHAnsi" w:hAnsiTheme="minorHAnsi" w:cstheme="minorHAnsi"/>
          <w:color w:val="DD4A68"/>
          <w:sz w:val="32"/>
          <w:szCs w:val="32"/>
          <w:bdr w:val="none" w:sz="0" w:space="0" w:color="auto" w:frame="1"/>
        </w:rPr>
        <w:t>readData</w:t>
      </w:r>
      <w:proofErr w:type="spellEnd"/>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9999"/>
          <w:sz w:val="32"/>
          <w:szCs w:val="32"/>
          <w:bdr w:val="none" w:sz="0" w:space="0" w:color="auto" w:frame="1"/>
        </w:rPr>
        <w:t>)){</w:t>
      </w:r>
    </w:p>
    <w:p w14:paraId="6415CDFD"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w:t>
      </w:r>
      <w:r w:rsidRPr="00A57DFE">
        <w:rPr>
          <w:rStyle w:val="token"/>
          <w:rFonts w:asciiTheme="minorHAnsi" w:hAnsiTheme="minorHAnsi" w:cstheme="minorHAnsi"/>
          <w:color w:val="999999"/>
          <w:sz w:val="32"/>
          <w:szCs w:val="32"/>
          <w:bdr w:val="none" w:sz="0" w:space="0" w:color="auto" w:frame="1"/>
        </w:rPr>
        <w:t>);</w:t>
      </w:r>
    </w:p>
    <w:p w14:paraId="338C4704"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REPLACE THE X's WITH THE RECIPIENT'S MOBILE NUMBER</w:t>
      </w:r>
    </w:p>
    <w:p w14:paraId="278D31B5"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USE INTERNATIONAL FORMAT CODE FOR MOBILE NUMBERS</w:t>
      </w:r>
    </w:p>
    <w:p w14:paraId="6EB8AAA4"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println</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"AT + CMGS = \"+XXXXXXXXXX\""</w:t>
      </w:r>
      <w:r w:rsidRPr="00A57DFE">
        <w:rPr>
          <w:rStyle w:val="token"/>
          <w:rFonts w:asciiTheme="minorHAnsi" w:hAnsiTheme="minorHAnsi" w:cstheme="minorHAnsi"/>
          <w:color w:val="999999"/>
          <w:sz w:val="32"/>
          <w:szCs w:val="32"/>
          <w:bdr w:val="none" w:sz="0" w:space="0" w:color="auto" w:frame="1"/>
        </w:rPr>
        <w:t>);</w:t>
      </w:r>
    </w:p>
    <w:p w14:paraId="3D775721"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100</w:t>
      </w:r>
      <w:r w:rsidRPr="00A57DFE">
        <w:rPr>
          <w:rStyle w:val="token"/>
          <w:rFonts w:asciiTheme="minorHAnsi" w:hAnsiTheme="minorHAnsi" w:cstheme="minorHAnsi"/>
          <w:color w:val="999999"/>
          <w:sz w:val="32"/>
          <w:szCs w:val="32"/>
          <w:bdr w:val="none" w:sz="0" w:space="0" w:color="auto" w:frame="1"/>
        </w:rPr>
        <w:t>);</w:t>
      </w:r>
    </w:p>
    <w:p w14:paraId="26566914"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REPLACE WITH YOUR OWN SMS MESSAGE CONTENT</w:t>
      </w:r>
    </w:p>
    <w:p w14:paraId="5C09E0CE"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String </w:t>
      </w:r>
      <w:proofErr w:type="spellStart"/>
      <w:r w:rsidRPr="00A57DFE">
        <w:rPr>
          <w:rStyle w:val="HTMLCode"/>
          <w:rFonts w:asciiTheme="minorHAnsi" w:hAnsiTheme="minorHAnsi" w:cstheme="minorHAnsi"/>
          <w:color w:val="000000"/>
          <w:sz w:val="32"/>
          <w:szCs w:val="32"/>
          <w:bdr w:val="none" w:sz="0" w:space="0" w:color="auto" w:frame="1"/>
        </w:rPr>
        <w:t>dataMessage</w:t>
      </w:r>
      <w:proofErr w:type="spellEnd"/>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"Temperature: "</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DD4A68"/>
          <w:sz w:val="32"/>
          <w:szCs w:val="32"/>
          <w:bdr w:val="none" w:sz="0" w:space="0" w:color="auto" w:frame="1"/>
        </w:rPr>
        <w:t>String</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t</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669900"/>
          <w:sz w:val="32"/>
          <w:szCs w:val="32"/>
          <w:bdr w:val="none" w:sz="0" w:space="0" w:color="auto" w:frame="1"/>
        </w:rPr>
        <w:t>"*C "</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669900"/>
          <w:sz w:val="32"/>
          <w:szCs w:val="32"/>
          <w:bdr w:val="none" w:sz="0" w:space="0" w:color="auto" w:frame="1"/>
        </w:rPr>
        <w:t>" Humidity: "</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DD4A68"/>
          <w:sz w:val="32"/>
          <w:szCs w:val="32"/>
          <w:bdr w:val="none" w:sz="0" w:space="0" w:color="auto" w:frame="1"/>
        </w:rPr>
        <w:t>String</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h</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669900"/>
          <w:sz w:val="32"/>
          <w:szCs w:val="32"/>
          <w:bdr w:val="none" w:sz="0" w:space="0" w:color="auto" w:frame="1"/>
        </w:rPr>
        <w:t>"%"</w:t>
      </w:r>
      <w:r w:rsidRPr="00A57DFE">
        <w:rPr>
          <w:rStyle w:val="token"/>
          <w:rFonts w:asciiTheme="minorHAnsi" w:hAnsiTheme="minorHAnsi" w:cstheme="minorHAnsi"/>
          <w:color w:val="999999"/>
          <w:sz w:val="32"/>
          <w:szCs w:val="32"/>
          <w:bdr w:val="none" w:sz="0" w:space="0" w:color="auto" w:frame="1"/>
        </w:rPr>
        <w:t>);</w:t>
      </w:r>
    </w:p>
    <w:p w14:paraId="0202360D"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xml:space="preserve">// Uncomment to change message with </w:t>
      </w:r>
      <w:proofErr w:type="spellStart"/>
      <w:r w:rsidRPr="00A57DFE">
        <w:rPr>
          <w:rStyle w:val="token"/>
          <w:rFonts w:asciiTheme="minorHAnsi" w:hAnsiTheme="minorHAnsi" w:cstheme="minorHAnsi"/>
          <w:color w:val="708090"/>
          <w:sz w:val="32"/>
          <w:szCs w:val="32"/>
          <w:bdr w:val="none" w:sz="0" w:space="0" w:color="auto" w:frame="1"/>
        </w:rPr>
        <w:t>farenheit</w:t>
      </w:r>
      <w:proofErr w:type="spellEnd"/>
      <w:r w:rsidRPr="00A57DFE">
        <w:rPr>
          <w:rStyle w:val="token"/>
          <w:rFonts w:asciiTheme="minorHAnsi" w:hAnsiTheme="minorHAnsi" w:cstheme="minorHAnsi"/>
          <w:color w:val="708090"/>
          <w:sz w:val="32"/>
          <w:szCs w:val="32"/>
          <w:bdr w:val="none" w:sz="0" w:space="0" w:color="auto" w:frame="1"/>
        </w:rPr>
        <w:t xml:space="preserve"> temperature</w:t>
      </w:r>
    </w:p>
    <w:p w14:paraId="29E043D3"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xml:space="preserve">// String </w:t>
      </w:r>
      <w:proofErr w:type="spellStart"/>
      <w:r w:rsidRPr="00A57DFE">
        <w:rPr>
          <w:rStyle w:val="token"/>
          <w:rFonts w:asciiTheme="minorHAnsi" w:hAnsiTheme="minorHAnsi" w:cstheme="minorHAnsi"/>
          <w:color w:val="708090"/>
          <w:sz w:val="32"/>
          <w:szCs w:val="32"/>
          <w:bdr w:val="none" w:sz="0" w:space="0" w:color="auto" w:frame="1"/>
        </w:rPr>
        <w:t>dataMessage</w:t>
      </w:r>
      <w:proofErr w:type="spellEnd"/>
      <w:r w:rsidRPr="00A57DFE">
        <w:rPr>
          <w:rStyle w:val="token"/>
          <w:rFonts w:asciiTheme="minorHAnsi" w:hAnsiTheme="minorHAnsi" w:cstheme="minorHAnsi"/>
          <w:color w:val="708090"/>
          <w:sz w:val="32"/>
          <w:szCs w:val="32"/>
          <w:bdr w:val="none" w:sz="0" w:space="0" w:color="auto" w:frame="1"/>
        </w:rPr>
        <w:t xml:space="preserve"> = ("Temperature: " + String(f) + "*F " + " Humidity: " + String(h) + "%");      </w:t>
      </w:r>
    </w:p>
    <w:p w14:paraId="1B96CADA"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
    <w:p w14:paraId="02F0C578"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Send the SMS text message</w:t>
      </w:r>
    </w:p>
    <w:p w14:paraId="69D44FE1"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r w:rsidRPr="00A57DFE">
        <w:rPr>
          <w:rStyle w:val="token"/>
          <w:rFonts w:asciiTheme="minorHAnsi" w:hAnsiTheme="minorHAnsi" w:cstheme="minorHAnsi"/>
          <w:color w:val="999999"/>
          <w:sz w:val="32"/>
          <w:szCs w:val="32"/>
          <w:bdr w:val="none" w:sz="0" w:space="0" w:color="auto" w:frame="1"/>
        </w:rPr>
        <w:t>(</w:t>
      </w:r>
      <w:proofErr w:type="spellStart"/>
      <w:r w:rsidRPr="00A57DFE">
        <w:rPr>
          <w:rStyle w:val="HTMLCode"/>
          <w:rFonts w:asciiTheme="minorHAnsi" w:hAnsiTheme="minorHAnsi" w:cstheme="minorHAnsi"/>
          <w:color w:val="000000"/>
          <w:sz w:val="32"/>
          <w:szCs w:val="32"/>
          <w:bdr w:val="none" w:sz="0" w:space="0" w:color="auto" w:frame="1"/>
        </w:rPr>
        <w:t>dataMessage</w:t>
      </w:r>
      <w:proofErr w:type="spellEnd"/>
      <w:r w:rsidRPr="00A57DFE">
        <w:rPr>
          <w:rStyle w:val="token"/>
          <w:rFonts w:asciiTheme="minorHAnsi" w:hAnsiTheme="minorHAnsi" w:cstheme="minorHAnsi"/>
          <w:color w:val="999999"/>
          <w:sz w:val="32"/>
          <w:szCs w:val="32"/>
          <w:bdr w:val="none" w:sz="0" w:space="0" w:color="auto" w:frame="1"/>
        </w:rPr>
        <w:t>);</w:t>
      </w:r>
    </w:p>
    <w:p w14:paraId="110948EE"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lastRenderedPageBreak/>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100</w:t>
      </w:r>
      <w:r w:rsidRPr="00A57DFE">
        <w:rPr>
          <w:rStyle w:val="token"/>
          <w:rFonts w:asciiTheme="minorHAnsi" w:hAnsiTheme="minorHAnsi" w:cstheme="minorHAnsi"/>
          <w:color w:val="999999"/>
          <w:sz w:val="32"/>
          <w:szCs w:val="32"/>
          <w:bdr w:val="none" w:sz="0" w:space="0" w:color="auto" w:frame="1"/>
        </w:rPr>
        <w:t>);</w:t>
      </w:r>
    </w:p>
    <w:p w14:paraId="2C3F82F1"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End AT command with a ^Z, ASCII code 26</w:t>
      </w:r>
    </w:p>
    <w:p w14:paraId="1B8F1F09"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println</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0077AA"/>
          <w:sz w:val="32"/>
          <w:szCs w:val="32"/>
          <w:bdr w:val="none" w:sz="0" w:space="0" w:color="auto" w:frame="1"/>
        </w:rPr>
        <w:t>char</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990055"/>
          <w:sz w:val="32"/>
          <w:szCs w:val="32"/>
          <w:bdr w:val="none" w:sz="0" w:space="0" w:color="auto" w:frame="1"/>
        </w:rPr>
        <w:t>26</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
    <w:p w14:paraId="5CA65AAF"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100</w:t>
      </w:r>
      <w:r w:rsidRPr="00A57DFE">
        <w:rPr>
          <w:rStyle w:val="token"/>
          <w:rFonts w:asciiTheme="minorHAnsi" w:hAnsiTheme="minorHAnsi" w:cstheme="minorHAnsi"/>
          <w:color w:val="999999"/>
          <w:sz w:val="32"/>
          <w:szCs w:val="32"/>
          <w:bdr w:val="none" w:sz="0" w:space="0" w:color="auto" w:frame="1"/>
        </w:rPr>
        <w:t>);</w:t>
      </w:r>
    </w:p>
    <w:p w14:paraId="74F1D12D"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println</w:t>
      </w:r>
      <w:r w:rsidRPr="00A57DFE">
        <w:rPr>
          <w:rStyle w:val="token"/>
          <w:rFonts w:asciiTheme="minorHAnsi" w:hAnsiTheme="minorHAnsi" w:cstheme="minorHAnsi"/>
          <w:color w:val="999999"/>
          <w:sz w:val="32"/>
          <w:szCs w:val="32"/>
          <w:bdr w:val="none" w:sz="0" w:space="0" w:color="auto" w:frame="1"/>
        </w:rPr>
        <w:t>();</w:t>
      </w:r>
    </w:p>
    <w:p w14:paraId="7BF290DF"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Give module time to send SMS</w:t>
      </w:r>
    </w:p>
    <w:p w14:paraId="23ACC003"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5000</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
    <w:p w14:paraId="354EF674"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31517EEF"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1E7F528B"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
    <w:p w14:paraId="158E6F6C"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999999"/>
          <w:sz w:val="32"/>
          <w:szCs w:val="32"/>
          <w:bdr w:val="none" w:sz="0" w:space="0" w:color="auto" w:frame="1"/>
        </w:rPr>
        <w:t>}</w:t>
      </w:r>
    </w:p>
    <w:p w14:paraId="14553C4F"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24F74D69"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roofErr w:type="spellStart"/>
      <w:r w:rsidRPr="00A57DFE">
        <w:rPr>
          <w:rStyle w:val="HTMLCode"/>
          <w:rFonts w:asciiTheme="minorHAnsi" w:hAnsiTheme="minorHAnsi" w:cstheme="minorHAnsi"/>
          <w:color w:val="000000"/>
          <w:sz w:val="32"/>
          <w:szCs w:val="32"/>
          <w:bdr w:val="none" w:sz="0" w:space="0" w:color="auto" w:frame="1"/>
        </w:rPr>
        <w:t>boolean</w:t>
      </w:r>
      <w:proofErr w:type="spellEnd"/>
      <w:r w:rsidRPr="00A57DFE">
        <w:rPr>
          <w:rStyle w:val="HTMLCode"/>
          <w:rFonts w:asciiTheme="minorHAnsi" w:hAnsiTheme="minorHAnsi" w:cstheme="minorHAnsi"/>
          <w:color w:val="000000"/>
          <w:sz w:val="32"/>
          <w:szCs w:val="32"/>
          <w:bdr w:val="none" w:sz="0" w:space="0" w:color="auto" w:frame="1"/>
        </w:rPr>
        <w:t xml:space="preserve"> </w:t>
      </w:r>
      <w:proofErr w:type="spellStart"/>
      <w:proofErr w:type="gramStart"/>
      <w:r w:rsidRPr="00A57DFE">
        <w:rPr>
          <w:rStyle w:val="token"/>
          <w:rFonts w:asciiTheme="minorHAnsi" w:hAnsiTheme="minorHAnsi" w:cstheme="minorHAnsi"/>
          <w:color w:val="DD4A68"/>
          <w:sz w:val="32"/>
          <w:szCs w:val="32"/>
          <w:bdr w:val="none" w:sz="0" w:space="0" w:color="auto" w:frame="1"/>
        </w:rPr>
        <w:t>readData</w:t>
      </w:r>
      <w:proofErr w:type="spellEnd"/>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3E617D27"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//Read humidity</w:t>
      </w:r>
    </w:p>
    <w:p w14:paraId="3D0B0A00"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h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roofErr w:type="spellStart"/>
      <w:proofErr w:type="gramStart"/>
      <w:r w:rsidRPr="00A57DFE">
        <w:rPr>
          <w:rStyle w:val="HTMLCode"/>
          <w:rFonts w:asciiTheme="minorHAnsi" w:hAnsiTheme="minorHAnsi" w:cstheme="minorHAnsi"/>
          <w:color w:val="000000"/>
          <w:sz w:val="32"/>
          <w:szCs w:val="32"/>
          <w:bdr w:val="none" w:sz="0" w:space="0" w:color="auto" w:frame="1"/>
        </w:rPr>
        <w:t>dht</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readHumidity</w:t>
      </w:r>
      <w:proofErr w:type="spellEnd"/>
      <w:proofErr w:type="gramEnd"/>
      <w:r w:rsidRPr="00A57DFE">
        <w:rPr>
          <w:rStyle w:val="token"/>
          <w:rFonts w:asciiTheme="minorHAnsi" w:hAnsiTheme="minorHAnsi" w:cstheme="minorHAnsi"/>
          <w:color w:val="999999"/>
          <w:sz w:val="32"/>
          <w:szCs w:val="32"/>
          <w:bdr w:val="none" w:sz="0" w:space="0" w:color="auto" w:frame="1"/>
        </w:rPr>
        <w:t>();</w:t>
      </w:r>
    </w:p>
    <w:p w14:paraId="6B8B6AC1"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Read temperature as Celsius</w:t>
      </w:r>
    </w:p>
    <w:p w14:paraId="5E8B5643"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t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roofErr w:type="spellStart"/>
      <w:proofErr w:type="gramStart"/>
      <w:r w:rsidRPr="00A57DFE">
        <w:rPr>
          <w:rStyle w:val="HTMLCode"/>
          <w:rFonts w:asciiTheme="minorHAnsi" w:hAnsiTheme="minorHAnsi" w:cstheme="minorHAnsi"/>
          <w:color w:val="000000"/>
          <w:sz w:val="32"/>
          <w:szCs w:val="32"/>
          <w:bdr w:val="none" w:sz="0" w:space="0" w:color="auto" w:frame="1"/>
        </w:rPr>
        <w:t>dht</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readTemperature</w:t>
      </w:r>
      <w:proofErr w:type="spellEnd"/>
      <w:proofErr w:type="gramEnd"/>
      <w:r w:rsidRPr="00A57DFE">
        <w:rPr>
          <w:rStyle w:val="token"/>
          <w:rFonts w:asciiTheme="minorHAnsi" w:hAnsiTheme="minorHAnsi" w:cstheme="minorHAnsi"/>
          <w:color w:val="999999"/>
          <w:sz w:val="32"/>
          <w:szCs w:val="32"/>
          <w:bdr w:val="none" w:sz="0" w:space="0" w:color="auto" w:frame="1"/>
        </w:rPr>
        <w:t>();</w:t>
      </w:r>
    </w:p>
    <w:p w14:paraId="227934C3"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Read temperature as Fahrenheit</w:t>
      </w:r>
    </w:p>
    <w:p w14:paraId="1EE9F050"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f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roofErr w:type="spellStart"/>
      <w:proofErr w:type="gramStart"/>
      <w:r w:rsidRPr="00A57DFE">
        <w:rPr>
          <w:rStyle w:val="HTMLCode"/>
          <w:rFonts w:asciiTheme="minorHAnsi" w:hAnsiTheme="minorHAnsi" w:cstheme="minorHAnsi"/>
          <w:color w:val="000000"/>
          <w:sz w:val="32"/>
          <w:szCs w:val="32"/>
          <w:bdr w:val="none" w:sz="0" w:space="0" w:color="auto" w:frame="1"/>
        </w:rPr>
        <w:t>dht</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readTemperature</w:t>
      </w:r>
      <w:proofErr w:type="spellEnd"/>
      <w:proofErr w:type="gramEnd"/>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true</w:t>
      </w:r>
      <w:r w:rsidRPr="00A57DFE">
        <w:rPr>
          <w:rStyle w:val="token"/>
          <w:rFonts w:asciiTheme="minorHAnsi" w:hAnsiTheme="minorHAnsi" w:cstheme="minorHAnsi"/>
          <w:color w:val="999999"/>
          <w:sz w:val="32"/>
          <w:szCs w:val="32"/>
          <w:bdr w:val="none" w:sz="0" w:space="0" w:color="auto" w:frame="1"/>
        </w:rPr>
        <w:t>);</w:t>
      </w:r>
    </w:p>
    <w:p w14:paraId="0FB4EDE1"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2B1688C9"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xml:space="preserve">// Compute temperature values in </w:t>
      </w:r>
      <w:proofErr w:type="spellStart"/>
      <w:r w:rsidRPr="00A57DFE">
        <w:rPr>
          <w:rStyle w:val="token"/>
          <w:rFonts w:asciiTheme="minorHAnsi" w:hAnsiTheme="minorHAnsi" w:cstheme="minorHAnsi"/>
          <w:color w:val="708090"/>
          <w:sz w:val="32"/>
          <w:szCs w:val="32"/>
          <w:bdr w:val="none" w:sz="0" w:space="0" w:color="auto" w:frame="1"/>
        </w:rPr>
        <w:t>Celcius</w:t>
      </w:r>
      <w:proofErr w:type="spellEnd"/>
    </w:p>
    <w:p w14:paraId="1A8A5BC4"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t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roofErr w:type="spellStart"/>
      <w:proofErr w:type="gramStart"/>
      <w:r w:rsidRPr="00A57DFE">
        <w:rPr>
          <w:rStyle w:val="HTMLCode"/>
          <w:rFonts w:asciiTheme="minorHAnsi" w:hAnsiTheme="minorHAnsi" w:cstheme="minorHAnsi"/>
          <w:color w:val="000000"/>
          <w:sz w:val="32"/>
          <w:szCs w:val="32"/>
          <w:bdr w:val="none" w:sz="0" w:space="0" w:color="auto" w:frame="1"/>
        </w:rPr>
        <w:t>dht</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computeHeatIndex</w:t>
      </w:r>
      <w:proofErr w:type="spellEnd"/>
      <w:proofErr w:type="gramEnd"/>
      <w:r w:rsidRPr="00A57DFE">
        <w:rPr>
          <w:rStyle w:val="token"/>
          <w:rFonts w:asciiTheme="minorHAnsi" w:hAnsiTheme="minorHAnsi" w:cstheme="minorHAnsi"/>
          <w:color w:val="999999"/>
          <w:sz w:val="32"/>
          <w:szCs w:val="32"/>
          <w:bdr w:val="none" w:sz="0" w:space="0" w:color="auto" w:frame="1"/>
        </w:rPr>
        <w:t>(</w:t>
      </w:r>
      <w:proofErr w:type="spellStart"/>
      <w:r w:rsidRPr="00A57DFE">
        <w:rPr>
          <w:rStyle w:val="HTMLCode"/>
          <w:rFonts w:asciiTheme="minorHAnsi" w:hAnsiTheme="minorHAnsi" w:cstheme="minorHAnsi"/>
          <w:color w:val="000000"/>
          <w:sz w:val="32"/>
          <w:szCs w:val="32"/>
          <w:bdr w:val="none" w:sz="0" w:space="0" w:color="auto" w:frame="1"/>
        </w:rPr>
        <w:t>t</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h</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false</w:t>
      </w:r>
      <w:proofErr w:type="spellEnd"/>
      <w:r w:rsidRPr="00A57DFE">
        <w:rPr>
          <w:rStyle w:val="token"/>
          <w:rFonts w:asciiTheme="minorHAnsi" w:hAnsiTheme="minorHAnsi" w:cstheme="minorHAnsi"/>
          <w:color w:val="999999"/>
          <w:sz w:val="32"/>
          <w:szCs w:val="32"/>
          <w:bdr w:val="none" w:sz="0" w:space="0" w:color="auto" w:frame="1"/>
        </w:rPr>
        <w:t>);</w:t>
      </w:r>
    </w:p>
    <w:p w14:paraId="48EF3263"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1B6CE50C"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Uncomment to compute temperature values in Fahrenheit</w:t>
      </w:r>
    </w:p>
    <w:p w14:paraId="3B9BB21C"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xml:space="preserve">//f = </w:t>
      </w:r>
      <w:proofErr w:type="spellStart"/>
      <w:proofErr w:type="gramStart"/>
      <w:r w:rsidRPr="00A57DFE">
        <w:rPr>
          <w:rStyle w:val="token"/>
          <w:rFonts w:asciiTheme="minorHAnsi" w:hAnsiTheme="minorHAnsi" w:cstheme="minorHAnsi"/>
          <w:color w:val="708090"/>
          <w:sz w:val="32"/>
          <w:szCs w:val="32"/>
          <w:bdr w:val="none" w:sz="0" w:space="0" w:color="auto" w:frame="1"/>
        </w:rPr>
        <w:t>dht.computeHeatIndex</w:t>
      </w:r>
      <w:proofErr w:type="spellEnd"/>
      <w:proofErr w:type="gramEnd"/>
      <w:r w:rsidRPr="00A57DFE">
        <w:rPr>
          <w:rStyle w:val="token"/>
          <w:rFonts w:asciiTheme="minorHAnsi" w:hAnsiTheme="minorHAnsi" w:cstheme="minorHAnsi"/>
          <w:color w:val="708090"/>
          <w:sz w:val="32"/>
          <w:szCs w:val="32"/>
          <w:bdr w:val="none" w:sz="0" w:space="0" w:color="auto" w:frame="1"/>
        </w:rPr>
        <w:t>(</w:t>
      </w:r>
      <w:proofErr w:type="spellStart"/>
      <w:r w:rsidRPr="00A57DFE">
        <w:rPr>
          <w:rStyle w:val="token"/>
          <w:rFonts w:asciiTheme="minorHAnsi" w:hAnsiTheme="minorHAnsi" w:cstheme="minorHAnsi"/>
          <w:color w:val="708090"/>
          <w:sz w:val="32"/>
          <w:szCs w:val="32"/>
          <w:bdr w:val="none" w:sz="0" w:space="0" w:color="auto" w:frame="1"/>
        </w:rPr>
        <w:t>f,h,false</w:t>
      </w:r>
      <w:proofErr w:type="spellEnd"/>
      <w:r w:rsidRPr="00A57DFE">
        <w:rPr>
          <w:rStyle w:val="token"/>
          <w:rFonts w:asciiTheme="minorHAnsi" w:hAnsiTheme="minorHAnsi" w:cstheme="minorHAnsi"/>
          <w:color w:val="708090"/>
          <w:sz w:val="32"/>
          <w:szCs w:val="32"/>
          <w:bdr w:val="none" w:sz="0" w:space="0" w:color="auto" w:frame="1"/>
        </w:rPr>
        <w:t>);</w:t>
      </w:r>
    </w:p>
    <w:p w14:paraId="5F0CB137"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
    <w:p w14:paraId="04F76B0B"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Check if any reads failed and exit early (to try again).</w:t>
      </w:r>
    </w:p>
    <w:p w14:paraId="22D2333B"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0077AA"/>
          <w:sz w:val="32"/>
          <w:szCs w:val="32"/>
          <w:bdr w:val="none" w:sz="0" w:space="0" w:color="auto" w:frame="1"/>
        </w:rPr>
        <w:t>if</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roofErr w:type="spellStart"/>
      <w:r w:rsidRPr="00A57DFE">
        <w:rPr>
          <w:rStyle w:val="token"/>
          <w:rFonts w:asciiTheme="minorHAnsi" w:hAnsiTheme="minorHAnsi" w:cstheme="minorHAnsi"/>
          <w:color w:val="DD4A68"/>
          <w:sz w:val="32"/>
          <w:szCs w:val="32"/>
          <w:bdr w:val="none" w:sz="0" w:space="0" w:color="auto" w:frame="1"/>
        </w:rPr>
        <w:t>isnan</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h</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token"/>
          <w:rFonts w:asciiTheme="minorHAnsi" w:hAnsiTheme="minorHAnsi" w:cstheme="minorHAnsi"/>
          <w:color w:val="DD4A68"/>
          <w:sz w:val="32"/>
          <w:szCs w:val="32"/>
          <w:bdr w:val="none" w:sz="0" w:space="0" w:color="auto" w:frame="1"/>
        </w:rPr>
        <w:t>isnan</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t</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token"/>
          <w:rFonts w:asciiTheme="minorHAnsi" w:hAnsiTheme="minorHAnsi" w:cstheme="minorHAnsi"/>
          <w:color w:val="DD4A68"/>
          <w:sz w:val="32"/>
          <w:szCs w:val="32"/>
          <w:bdr w:val="none" w:sz="0" w:space="0" w:color="auto" w:frame="1"/>
        </w:rPr>
        <w:t>isnan</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f</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750414AE"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println</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"Failed to read from DHT sensor!"</w:t>
      </w:r>
      <w:r w:rsidRPr="00A57DFE">
        <w:rPr>
          <w:rStyle w:val="token"/>
          <w:rFonts w:asciiTheme="minorHAnsi" w:hAnsiTheme="minorHAnsi" w:cstheme="minorHAnsi"/>
          <w:color w:val="999999"/>
          <w:sz w:val="32"/>
          <w:szCs w:val="32"/>
          <w:bdr w:val="none" w:sz="0" w:space="0" w:color="auto" w:frame="1"/>
        </w:rPr>
        <w:t>);</w:t>
      </w:r>
    </w:p>
    <w:p w14:paraId="389A4488"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0077AA"/>
          <w:sz w:val="32"/>
          <w:szCs w:val="32"/>
          <w:bdr w:val="none" w:sz="0" w:space="0" w:color="auto" w:frame="1"/>
        </w:rPr>
        <w:t>return</w:t>
      </w:r>
      <w:r w:rsidRPr="00A57DFE">
        <w:rPr>
          <w:rStyle w:val="HTMLCode"/>
          <w:rFonts w:asciiTheme="minorHAnsi" w:hAnsiTheme="minorHAnsi" w:cstheme="minorHAnsi"/>
          <w:color w:val="000000"/>
          <w:sz w:val="32"/>
          <w:szCs w:val="32"/>
          <w:bdr w:val="none" w:sz="0" w:space="0" w:color="auto" w:frame="1"/>
        </w:rPr>
        <w:t xml:space="preserve"> false</w:t>
      </w:r>
      <w:r w:rsidRPr="00A57DFE">
        <w:rPr>
          <w:rStyle w:val="token"/>
          <w:rFonts w:asciiTheme="minorHAnsi" w:hAnsiTheme="minorHAnsi" w:cstheme="minorHAnsi"/>
          <w:color w:val="999999"/>
          <w:sz w:val="32"/>
          <w:szCs w:val="32"/>
          <w:bdr w:val="none" w:sz="0" w:space="0" w:color="auto" w:frame="1"/>
        </w:rPr>
        <w:t>;</w:t>
      </w:r>
    </w:p>
    <w:p w14:paraId="1143EFD9"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76551485"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"Humidity: "</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
    <w:p w14:paraId="39013777"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h</w:t>
      </w:r>
      <w:r w:rsidRPr="00A57DFE">
        <w:rPr>
          <w:rStyle w:val="token"/>
          <w:rFonts w:asciiTheme="minorHAnsi" w:hAnsiTheme="minorHAnsi" w:cstheme="minorHAnsi"/>
          <w:color w:val="999999"/>
          <w:sz w:val="32"/>
          <w:szCs w:val="32"/>
          <w:bdr w:val="none" w:sz="0" w:space="0" w:color="auto" w:frame="1"/>
        </w:rPr>
        <w:t>);</w:t>
      </w:r>
    </w:p>
    <w:p w14:paraId="7EB9A186"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 %\t"</w:t>
      </w:r>
      <w:r w:rsidRPr="00A57DFE">
        <w:rPr>
          <w:rStyle w:val="token"/>
          <w:rFonts w:asciiTheme="minorHAnsi" w:hAnsiTheme="minorHAnsi" w:cstheme="minorHAnsi"/>
          <w:color w:val="999999"/>
          <w:sz w:val="32"/>
          <w:szCs w:val="32"/>
          <w:bdr w:val="none" w:sz="0" w:space="0" w:color="auto" w:frame="1"/>
        </w:rPr>
        <w:t>);</w:t>
      </w:r>
    </w:p>
    <w:p w14:paraId="327694F5"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"Temperature: "</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p>
    <w:p w14:paraId="0A3D377A"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lastRenderedPageBreak/>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t</w:t>
      </w:r>
      <w:r w:rsidRPr="00A57DFE">
        <w:rPr>
          <w:rStyle w:val="token"/>
          <w:rFonts w:asciiTheme="minorHAnsi" w:hAnsiTheme="minorHAnsi" w:cstheme="minorHAnsi"/>
          <w:color w:val="999999"/>
          <w:sz w:val="32"/>
          <w:szCs w:val="32"/>
          <w:bdr w:val="none" w:sz="0" w:space="0" w:color="auto" w:frame="1"/>
        </w:rPr>
        <w:t>);</w:t>
      </w:r>
    </w:p>
    <w:p w14:paraId="6985E6D6"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 *C "</w:t>
      </w:r>
      <w:r w:rsidRPr="00A57DFE">
        <w:rPr>
          <w:rStyle w:val="token"/>
          <w:rFonts w:asciiTheme="minorHAnsi" w:hAnsiTheme="minorHAnsi" w:cstheme="minorHAnsi"/>
          <w:color w:val="999999"/>
          <w:sz w:val="32"/>
          <w:szCs w:val="32"/>
          <w:bdr w:val="none" w:sz="0" w:space="0" w:color="auto" w:frame="1"/>
        </w:rPr>
        <w:t>);</w:t>
      </w:r>
    </w:p>
    <w:p w14:paraId="50F57D54"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 xml:space="preserve">//Uncomment to print temperature in </w:t>
      </w:r>
      <w:proofErr w:type="spellStart"/>
      <w:r w:rsidRPr="00A57DFE">
        <w:rPr>
          <w:rStyle w:val="token"/>
          <w:rFonts w:asciiTheme="minorHAnsi" w:hAnsiTheme="minorHAnsi" w:cstheme="minorHAnsi"/>
          <w:color w:val="708090"/>
          <w:sz w:val="32"/>
          <w:szCs w:val="32"/>
          <w:bdr w:val="none" w:sz="0" w:space="0" w:color="auto" w:frame="1"/>
        </w:rPr>
        <w:t>Farenheit</w:t>
      </w:r>
      <w:proofErr w:type="spellEnd"/>
    </w:p>
    <w:p w14:paraId="74D5D455"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w:t>
      </w:r>
      <w:proofErr w:type="spellStart"/>
      <w:r w:rsidRPr="00A57DFE">
        <w:rPr>
          <w:rStyle w:val="token"/>
          <w:rFonts w:asciiTheme="minorHAnsi" w:hAnsiTheme="minorHAnsi" w:cstheme="minorHAnsi"/>
          <w:color w:val="708090"/>
          <w:sz w:val="32"/>
          <w:szCs w:val="32"/>
          <w:bdr w:val="none" w:sz="0" w:space="0" w:color="auto" w:frame="1"/>
        </w:rPr>
        <w:t>Serial.print</w:t>
      </w:r>
      <w:proofErr w:type="spellEnd"/>
      <w:r w:rsidRPr="00A57DFE">
        <w:rPr>
          <w:rStyle w:val="token"/>
          <w:rFonts w:asciiTheme="minorHAnsi" w:hAnsiTheme="minorHAnsi" w:cstheme="minorHAnsi"/>
          <w:color w:val="708090"/>
          <w:sz w:val="32"/>
          <w:szCs w:val="32"/>
          <w:bdr w:val="none" w:sz="0" w:space="0" w:color="auto" w:frame="1"/>
        </w:rPr>
        <w:t>(f);</w:t>
      </w:r>
    </w:p>
    <w:p w14:paraId="4A3FB265"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708090"/>
          <w:sz w:val="32"/>
          <w:szCs w:val="32"/>
          <w:bdr w:val="none" w:sz="0" w:space="0" w:color="auto" w:frame="1"/>
        </w:rPr>
        <w:t>//</w:t>
      </w:r>
      <w:proofErr w:type="spellStart"/>
      <w:r w:rsidRPr="00A57DFE">
        <w:rPr>
          <w:rStyle w:val="token"/>
          <w:rFonts w:asciiTheme="minorHAnsi" w:hAnsiTheme="minorHAnsi" w:cstheme="minorHAnsi"/>
          <w:color w:val="708090"/>
          <w:sz w:val="32"/>
          <w:szCs w:val="32"/>
          <w:bdr w:val="none" w:sz="0" w:space="0" w:color="auto" w:frame="1"/>
        </w:rPr>
        <w:t>Serial.print</w:t>
      </w:r>
      <w:proofErr w:type="spellEnd"/>
      <w:r w:rsidRPr="00A57DFE">
        <w:rPr>
          <w:rStyle w:val="token"/>
          <w:rFonts w:asciiTheme="minorHAnsi" w:hAnsiTheme="minorHAnsi" w:cstheme="minorHAnsi"/>
          <w:color w:val="708090"/>
          <w:sz w:val="32"/>
          <w:szCs w:val="32"/>
          <w:bdr w:val="none" w:sz="0" w:space="0" w:color="auto" w:frame="1"/>
        </w:rPr>
        <w:t>(" *F\t");</w:t>
      </w:r>
    </w:p>
    <w:p w14:paraId="08ABADBA"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0077AA"/>
          <w:sz w:val="32"/>
          <w:szCs w:val="32"/>
          <w:bdr w:val="none" w:sz="0" w:space="0" w:color="auto" w:frame="1"/>
        </w:rPr>
        <w:t>return</w:t>
      </w:r>
      <w:r w:rsidRPr="00A57DFE">
        <w:rPr>
          <w:rStyle w:val="HTMLCode"/>
          <w:rFonts w:asciiTheme="minorHAnsi" w:hAnsiTheme="minorHAnsi" w:cstheme="minorHAnsi"/>
          <w:color w:val="000000"/>
          <w:sz w:val="32"/>
          <w:szCs w:val="32"/>
          <w:bdr w:val="none" w:sz="0" w:space="0" w:color="auto" w:frame="1"/>
        </w:rPr>
        <w:t xml:space="preserve"> true</w:t>
      </w:r>
      <w:r w:rsidRPr="00A57DFE">
        <w:rPr>
          <w:rStyle w:val="token"/>
          <w:rFonts w:asciiTheme="minorHAnsi" w:hAnsiTheme="minorHAnsi" w:cstheme="minorHAnsi"/>
          <w:color w:val="999999"/>
          <w:sz w:val="32"/>
          <w:szCs w:val="32"/>
          <w:bdr w:val="none" w:sz="0" w:space="0" w:color="auto" w:frame="1"/>
        </w:rPr>
        <w:t>;</w:t>
      </w:r>
    </w:p>
    <w:p w14:paraId="3D3474AA"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999999"/>
          <w:sz w:val="32"/>
          <w:szCs w:val="32"/>
          <w:bdr w:val="none" w:sz="0" w:space="0" w:color="auto" w:frame="1"/>
        </w:rPr>
        <w:t>}</w:t>
      </w:r>
    </w:p>
    <w:p w14:paraId="206C6B29"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
    <w:p w14:paraId="7A57CFB8"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proofErr w:type="spellStart"/>
      <w:r w:rsidRPr="00A57DFE">
        <w:rPr>
          <w:rStyle w:val="HTMLCode"/>
          <w:rFonts w:asciiTheme="minorHAnsi" w:hAnsiTheme="minorHAnsi" w:cstheme="minorHAnsi"/>
          <w:color w:val="000000"/>
          <w:sz w:val="32"/>
          <w:szCs w:val="32"/>
          <w:bdr w:val="none" w:sz="0" w:space="0" w:color="auto" w:frame="1"/>
        </w:rPr>
        <w:t>boolean</w:t>
      </w:r>
      <w:proofErr w:type="spellEnd"/>
      <w:r w:rsidRPr="00A57DFE">
        <w:rPr>
          <w:rStyle w:val="HTMLCode"/>
          <w:rFonts w:asciiTheme="minorHAnsi" w:hAnsiTheme="minorHAnsi" w:cstheme="minorHAnsi"/>
          <w:color w:val="000000"/>
          <w:sz w:val="32"/>
          <w:szCs w:val="32"/>
          <w:bdr w:val="none" w:sz="0" w:space="0" w:color="auto" w:frame="1"/>
        </w:rPr>
        <w:t xml:space="preserve"> </w:t>
      </w:r>
      <w:proofErr w:type="spellStart"/>
      <w:proofErr w:type="gramStart"/>
      <w:r w:rsidRPr="00A57DFE">
        <w:rPr>
          <w:rStyle w:val="token"/>
          <w:rFonts w:asciiTheme="minorHAnsi" w:hAnsiTheme="minorHAnsi" w:cstheme="minorHAnsi"/>
          <w:color w:val="DD4A68"/>
          <w:sz w:val="32"/>
          <w:szCs w:val="32"/>
          <w:bdr w:val="none" w:sz="0" w:space="0" w:color="auto" w:frame="1"/>
        </w:rPr>
        <w:t>SMSRequest</w:t>
      </w:r>
      <w:proofErr w:type="spellEnd"/>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15C8BF28"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0077AA"/>
          <w:sz w:val="32"/>
          <w:szCs w:val="32"/>
          <w:bdr w:val="none" w:sz="0" w:space="0" w:color="auto" w:frame="1"/>
        </w:rPr>
        <w:t>if</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HTMLCode"/>
          <w:rFonts w:asciiTheme="minorHAnsi" w:hAnsiTheme="minorHAnsi" w:cstheme="minorHAnsi"/>
          <w:color w:val="000000"/>
          <w:sz w:val="32"/>
          <w:szCs w:val="32"/>
          <w:bdr w:val="none" w:sz="0" w:space="0" w:color="auto" w:frame="1"/>
        </w:rPr>
        <w:t>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available</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A6E3A"/>
          <w:sz w:val="32"/>
          <w:szCs w:val="32"/>
          <w:bdr w:val="none" w:sz="0" w:space="0" w:color="auto" w:frame="1"/>
        </w:rPr>
        <w:t>&gt;</w:t>
      </w:r>
      <w:r w:rsidRPr="00A57DFE">
        <w:rPr>
          <w:rStyle w:val="token"/>
          <w:rFonts w:asciiTheme="minorHAnsi" w:hAnsiTheme="minorHAnsi" w:cstheme="minorHAnsi"/>
          <w:color w:val="990055"/>
          <w:sz w:val="32"/>
          <w:szCs w:val="32"/>
          <w:bdr w:val="none" w:sz="0" w:space="0" w:color="auto" w:frame="1"/>
        </w:rPr>
        <w:t>0</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515A1801"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read</w:t>
      </w:r>
      <w:r w:rsidRPr="00A57DFE">
        <w:rPr>
          <w:rStyle w:val="token"/>
          <w:rFonts w:asciiTheme="minorHAnsi" w:hAnsiTheme="minorHAnsi" w:cstheme="minorHAnsi"/>
          <w:color w:val="999999"/>
          <w:sz w:val="32"/>
          <w:szCs w:val="32"/>
          <w:bdr w:val="none" w:sz="0" w:space="0" w:color="auto" w:frame="1"/>
        </w:rPr>
        <w:t>();</w:t>
      </w:r>
    </w:p>
    <w:p w14:paraId="0857BA3B"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0077AA"/>
          <w:sz w:val="32"/>
          <w:szCs w:val="32"/>
          <w:bdr w:val="none" w:sz="0" w:space="0" w:color="auto" w:frame="1"/>
        </w:rPr>
        <w:t>if</w:t>
      </w:r>
      <w:r w:rsidRPr="00A57DFE">
        <w:rPr>
          <w:rStyle w:val="token"/>
          <w:rFonts w:asciiTheme="minorHAnsi" w:hAnsiTheme="minorHAnsi" w:cstheme="minorHAnsi"/>
          <w:color w:val="999999"/>
          <w:sz w:val="32"/>
          <w:szCs w:val="32"/>
          <w:bdr w:val="none" w:sz="0" w:space="0" w:color="auto" w:frame="1"/>
        </w:rPr>
        <w:t>(</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A6E3A"/>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'S'</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28901113"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w:t>
      </w:r>
      <w:r w:rsidRPr="00A57DFE">
        <w:rPr>
          <w:rStyle w:val="token"/>
          <w:rFonts w:asciiTheme="minorHAnsi" w:hAnsiTheme="minorHAnsi" w:cstheme="minorHAnsi"/>
          <w:color w:val="999999"/>
          <w:sz w:val="32"/>
          <w:szCs w:val="32"/>
          <w:bdr w:val="none" w:sz="0" w:space="0" w:color="auto" w:frame="1"/>
        </w:rPr>
        <w:t>);</w:t>
      </w:r>
    </w:p>
    <w:p w14:paraId="39EBBCC0"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99999"/>
          <w:sz w:val="32"/>
          <w:szCs w:val="32"/>
          <w:bdr w:val="none" w:sz="0" w:space="0" w:color="auto" w:frame="1"/>
        </w:rPr>
        <w:t>);</w:t>
      </w:r>
    </w:p>
    <w:p w14:paraId="23B4EA18"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read</w:t>
      </w:r>
      <w:r w:rsidRPr="00A57DFE">
        <w:rPr>
          <w:rStyle w:val="token"/>
          <w:rFonts w:asciiTheme="minorHAnsi" w:hAnsiTheme="minorHAnsi" w:cstheme="minorHAnsi"/>
          <w:color w:val="999999"/>
          <w:sz w:val="32"/>
          <w:szCs w:val="32"/>
          <w:bdr w:val="none" w:sz="0" w:space="0" w:color="auto" w:frame="1"/>
        </w:rPr>
        <w:t>();</w:t>
      </w:r>
    </w:p>
    <w:p w14:paraId="6E85541C"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0077AA"/>
          <w:sz w:val="32"/>
          <w:szCs w:val="32"/>
          <w:bdr w:val="none" w:sz="0" w:space="0" w:color="auto" w:frame="1"/>
        </w:rPr>
        <w:t>if</w:t>
      </w:r>
      <w:r w:rsidRPr="00A57DFE">
        <w:rPr>
          <w:rStyle w:val="token"/>
          <w:rFonts w:asciiTheme="minorHAnsi" w:hAnsiTheme="minorHAnsi" w:cstheme="minorHAnsi"/>
          <w:color w:val="999999"/>
          <w:sz w:val="32"/>
          <w:szCs w:val="32"/>
          <w:bdr w:val="none" w:sz="0" w:space="0" w:color="auto" w:frame="1"/>
        </w:rPr>
        <w:t>(</w:t>
      </w:r>
      <w:proofErr w:type="spellStart"/>
      <w:proofErr w:type="gramEnd"/>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A6E3A"/>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'T'</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0BF8BB9F"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w:t>
      </w:r>
      <w:r w:rsidRPr="00A57DFE">
        <w:rPr>
          <w:rStyle w:val="token"/>
          <w:rFonts w:asciiTheme="minorHAnsi" w:hAnsiTheme="minorHAnsi" w:cstheme="minorHAnsi"/>
          <w:color w:val="999999"/>
          <w:sz w:val="32"/>
          <w:szCs w:val="32"/>
          <w:bdr w:val="none" w:sz="0" w:space="0" w:color="auto" w:frame="1"/>
        </w:rPr>
        <w:t>);</w:t>
      </w:r>
    </w:p>
    <w:p w14:paraId="60428991"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99999"/>
          <w:sz w:val="32"/>
          <w:szCs w:val="32"/>
          <w:bdr w:val="none" w:sz="0" w:space="0" w:color="auto" w:frame="1"/>
        </w:rPr>
        <w:t>);</w:t>
      </w:r>
    </w:p>
    <w:p w14:paraId="73A47277"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read</w:t>
      </w:r>
      <w:r w:rsidRPr="00A57DFE">
        <w:rPr>
          <w:rStyle w:val="token"/>
          <w:rFonts w:asciiTheme="minorHAnsi" w:hAnsiTheme="minorHAnsi" w:cstheme="minorHAnsi"/>
          <w:color w:val="999999"/>
          <w:sz w:val="32"/>
          <w:szCs w:val="32"/>
          <w:bdr w:val="none" w:sz="0" w:space="0" w:color="auto" w:frame="1"/>
        </w:rPr>
        <w:t>();</w:t>
      </w:r>
    </w:p>
    <w:p w14:paraId="06C82390"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0077AA"/>
          <w:sz w:val="32"/>
          <w:szCs w:val="32"/>
          <w:bdr w:val="none" w:sz="0" w:space="0" w:color="auto" w:frame="1"/>
        </w:rPr>
        <w:t>if</w:t>
      </w:r>
      <w:r w:rsidRPr="00A57DFE">
        <w:rPr>
          <w:rStyle w:val="token"/>
          <w:rFonts w:asciiTheme="minorHAnsi" w:hAnsiTheme="minorHAnsi" w:cstheme="minorHAnsi"/>
          <w:color w:val="999999"/>
          <w:sz w:val="32"/>
          <w:szCs w:val="32"/>
          <w:bdr w:val="none" w:sz="0" w:space="0" w:color="auto" w:frame="1"/>
        </w:rPr>
        <w:t>(</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A6E3A"/>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'A'</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4709072E"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w:t>
      </w:r>
      <w:r w:rsidRPr="00A57DFE">
        <w:rPr>
          <w:rStyle w:val="token"/>
          <w:rFonts w:asciiTheme="minorHAnsi" w:hAnsiTheme="minorHAnsi" w:cstheme="minorHAnsi"/>
          <w:color w:val="999999"/>
          <w:sz w:val="32"/>
          <w:szCs w:val="32"/>
          <w:bdr w:val="none" w:sz="0" w:space="0" w:color="auto" w:frame="1"/>
        </w:rPr>
        <w:t>);</w:t>
      </w:r>
    </w:p>
    <w:p w14:paraId="40654E92"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99999"/>
          <w:sz w:val="32"/>
          <w:szCs w:val="32"/>
          <w:bdr w:val="none" w:sz="0" w:space="0" w:color="auto" w:frame="1"/>
        </w:rPr>
        <w:t>);</w:t>
      </w:r>
    </w:p>
    <w:p w14:paraId="09840F3C"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read</w:t>
      </w:r>
      <w:r w:rsidRPr="00A57DFE">
        <w:rPr>
          <w:rStyle w:val="token"/>
          <w:rFonts w:asciiTheme="minorHAnsi" w:hAnsiTheme="minorHAnsi" w:cstheme="minorHAnsi"/>
          <w:color w:val="999999"/>
          <w:sz w:val="32"/>
          <w:szCs w:val="32"/>
          <w:bdr w:val="none" w:sz="0" w:space="0" w:color="auto" w:frame="1"/>
        </w:rPr>
        <w:t>();</w:t>
      </w:r>
    </w:p>
    <w:p w14:paraId="2A491C42"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0077AA"/>
          <w:sz w:val="32"/>
          <w:szCs w:val="32"/>
          <w:bdr w:val="none" w:sz="0" w:space="0" w:color="auto" w:frame="1"/>
        </w:rPr>
        <w:t>if</w:t>
      </w:r>
      <w:r w:rsidRPr="00A57DFE">
        <w:rPr>
          <w:rStyle w:val="token"/>
          <w:rFonts w:asciiTheme="minorHAnsi" w:hAnsiTheme="minorHAnsi" w:cstheme="minorHAnsi"/>
          <w:color w:val="999999"/>
          <w:sz w:val="32"/>
          <w:szCs w:val="32"/>
          <w:bdr w:val="none" w:sz="0" w:space="0" w:color="auto" w:frame="1"/>
        </w:rPr>
        <w:t>(</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A6E3A"/>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'T'</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51CDD0F0"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w:t>
      </w:r>
      <w:r w:rsidRPr="00A57DFE">
        <w:rPr>
          <w:rStyle w:val="token"/>
          <w:rFonts w:asciiTheme="minorHAnsi" w:hAnsiTheme="minorHAnsi" w:cstheme="minorHAnsi"/>
          <w:color w:val="999999"/>
          <w:sz w:val="32"/>
          <w:szCs w:val="32"/>
          <w:bdr w:val="none" w:sz="0" w:space="0" w:color="auto" w:frame="1"/>
        </w:rPr>
        <w:t>);</w:t>
      </w:r>
    </w:p>
    <w:p w14:paraId="5FD57388"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99999"/>
          <w:sz w:val="32"/>
          <w:szCs w:val="32"/>
          <w:bdr w:val="none" w:sz="0" w:space="0" w:color="auto" w:frame="1"/>
        </w:rPr>
        <w:t>);</w:t>
      </w:r>
    </w:p>
    <w:p w14:paraId="1ABE1B46"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A6E3A"/>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SIM900</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read</w:t>
      </w:r>
      <w:r w:rsidRPr="00A57DFE">
        <w:rPr>
          <w:rStyle w:val="token"/>
          <w:rFonts w:asciiTheme="minorHAnsi" w:hAnsiTheme="minorHAnsi" w:cstheme="minorHAnsi"/>
          <w:color w:val="999999"/>
          <w:sz w:val="32"/>
          <w:szCs w:val="32"/>
          <w:bdr w:val="none" w:sz="0" w:space="0" w:color="auto" w:frame="1"/>
        </w:rPr>
        <w:t>();</w:t>
      </w:r>
    </w:p>
    <w:p w14:paraId="0A29115E"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0077AA"/>
          <w:sz w:val="32"/>
          <w:szCs w:val="32"/>
          <w:bdr w:val="none" w:sz="0" w:space="0" w:color="auto" w:frame="1"/>
        </w:rPr>
        <w:t>if</w:t>
      </w:r>
      <w:r w:rsidRPr="00A57DFE">
        <w:rPr>
          <w:rStyle w:val="token"/>
          <w:rFonts w:asciiTheme="minorHAnsi" w:hAnsiTheme="minorHAnsi" w:cstheme="minorHAnsi"/>
          <w:color w:val="999999"/>
          <w:sz w:val="32"/>
          <w:szCs w:val="32"/>
          <w:bdr w:val="none" w:sz="0" w:space="0" w:color="auto" w:frame="1"/>
        </w:rPr>
        <w:t>(</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A6E3A"/>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'E'</w:t>
      </w:r>
      <w:r w:rsidRPr="00A57DFE">
        <w:rPr>
          <w:rStyle w:val="token"/>
          <w:rFonts w:asciiTheme="minorHAnsi" w:hAnsiTheme="minorHAnsi" w:cstheme="minorHAnsi"/>
          <w:color w:val="999999"/>
          <w:sz w:val="32"/>
          <w:szCs w:val="32"/>
          <w:bdr w:val="none" w:sz="0" w:space="0" w:color="auto" w:frame="1"/>
        </w:rPr>
        <w:t>)</w:t>
      </w: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648BFAD1"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gramStart"/>
      <w:r w:rsidRPr="00A57DFE">
        <w:rPr>
          <w:rStyle w:val="token"/>
          <w:rFonts w:asciiTheme="minorHAnsi" w:hAnsiTheme="minorHAnsi" w:cstheme="minorHAnsi"/>
          <w:color w:val="DD4A68"/>
          <w:sz w:val="32"/>
          <w:szCs w:val="32"/>
          <w:bdr w:val="none" w:sz="0" w:space="0" w:color="auto" w:frame="1"/>
        </w:rPr>
        <w:t>delay</w:t>
      </w:r>
      <w:r w:rsidRPr="00A57DFE">
        <w:rPr>
          <w:rStyle w:val="token"/>
          <w:rFonts w:asciiTheme="minorHAnsi" w:hAnsiTheme="minorHAnsi" w:cstheme="minorHAnsi"/>
          <w:color w:val="999999"/>
          <w:sz w:val="32"/>
          <w:szCs w:val="32"/>
          <w:bdr w:val="none" w:sz="0" w:space="0" w:color="auto" w:frame="1"/>
        </w:rPr>
        <w:t>(</w:t>
      </w:r>
      <w:proofErr w:type="gramEnd"/>
      <w:r w:rsidRPr="00A57DFE">
        <w:rPr>
          <w:rStyle w:val="token"/>
          <w:rFonts w:asciiTheme="minorHAnsi" w:hAnsiTheme="minorHAnsi" w:cstheme="minorHAnsi"/>
          <w:color w:val="990055"/>
          <w:sz w:val="32"/>
          <w:szCs w:val="32"/>
          <w:bdr w:val="none" w:sz="0" w:space="0" w:color="auto" w:frame="1"/>
        </w:rPr>
        <w:t>10</w:t>
      </w:r>
      <w:r w:rsidRPr="00A57DFE">
        <w:rPr>
          <w:rStyle w:val="token"/>
          <w:rFonts w:asciiTheme="minorHAnsi" w:hAnsiTheme="minorHAnsi" w:cstheme="minorHAnsi"/>
          <w:color w:val="999999"/>
          <w:sz w:val="32"/>
          <w:szCs w:val="32"/>
          <w:bdr w:val="none" w:sz="0" w:space="0" w:color="auto" w:frame="1"/>
        </w:rPr>
        <w:t>);</w:t>
      </w:r>
    </w:p>
    <w:p w14:paraId="6922228D"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proofErr w:type="spellStart"/>
      <w:r w:rsidRPr="00A57DFE">
        <w:rPr>
          <w:rStyle w:val="HTMLCode"/>
          <w:rFonts w:asciiTheme="minorHAnsi" w:hAnsiTheme="minorHAnsi" w:cstheme="minorHAnsi"/>
          <w:color w:val="000000"/>
          <w:sz w:val="32"/>
          <w:szCs w:val="32"/>
          <w:bdr w:val="none" w:sz="0" w:space="0" w:color="auto" w:frame="1"/>
        </w:rPr>
        <w:t>incomingChar</w:t>
      </w:r>
      <w:proofErr w:type="spellEnd"/>
      <w:r w:rsidRPr="00A57DFE">
        <w:rPr>
          <w:rStyle w:val="token"/>
          <w:rFonts w:asciiTheme="minorHAnsi" w:hAnsiTheme="minorHAnsi" w:cstheme="minorHAnsi"/>
          <w:color w:val="999999"/>
          <w:sz w:val="32"/>
          <w:szCs w:val="32"/>
          <w:bdr w:val="none" w:sz="0" w:space="0" w:color="auto" w:frame="1"/>
        </w:rPr>
        <w:t>);</w:t>
      </w:r>
    </w:p>
    <w:p w14:paraId="5D947A60"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proofErr w:type="spellStart"/>
      <w:r w:rsidRPr="00A57DFE">
        <w:rPr>
          <w:rStyle w:val="HTMLCode"/>
          <w:rFonts w:asciiTheme="minorHAnsi" w:hAnsiTheme="minorHAnsi" w:cstheme="minorHAnsi"/>
          <w:color w:val="000000"/>
          <w:sz w:val="32"/>
          <w:szCs w:val="32"/>
          <w:bdr w:val="none" w:sz="0" w:space="0" w:color="auto" w:frame="1"/>
        </w:rPr>
        <w:t>Serial</w:t>
      </w:r>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DD4A68"/>
          <w:sz w:val="32"/>
          <w:szCs w:val="32"/>
          <w:bdr w:val="none" w:sz="0" w:space="0" w:color="auto" w:frame="1"/>
        </w:rPr>
        <w:t>print</w:t>
      </w:r>
      <w:proofErr w:type="spellEnd"/>
      <w:r w:rsidRPr="00A57DFE">
        <w:rPr>
          <w:rStyle w:val="token"/>
          <w:rFonts w:asciiTheme="minorHAnsi" w:hAnsiTheme="minorHAnsi" w:cstheme="minorHAnsi"/>
          <w:color w:val="999999"/>
          <w:sz w:val="32"/>
          <w:szCs w:val="32"/>
          <w:bdr w:val="none" w:sz="0" w:space="0" w:color="auto" w:frame="1"/>
        </w:rPr>
        <w:t>(</w:t>
      </w:r>
      <w:r w:rsidRPr="00A57DFE">
        <w:rPr>
          <w:rStyle w:val="token"/>
          <w:rFonts w:asciiTheme="minorHAnsi" w:hAnsiTheme="minorHAnsi" w:cstheme="minorHAnsi"/>
          <w:color w:val="669900"/>
          <w:sz w:val="32"/>
          <w:szCs w:val="32"/>
          <w:bdr w:val="none" w:sz="0" w:space="0" w:color="auto" w:frame="1"/>
        </w:rPr>
        <w:t>"...Request Received \n"</w:t>
      </w:r>
      <w:r w:rsidRPr="00A57DFE">
        <w:rPr>
          <w:rStyle w:val="token"/>
          <w:rFonts w:asciiTheme="minorHAnsi" w:hAnsiTheme="minorHAnsi" w:cstheme="minorHAnsi"/>
          <w:color w:val="999999"/>
          <w:sz w:val="32"/>
          <w:szCs w:val="32"/>
          <w:bdr w:val="none" w:sz="0" w:space="0" w:color="auto" w:frame="1"/>
        </w:rPr>
        <w:t>);</w:t>
      </w:r>
    </w:p>
    <w:p w14:paraId="24279815"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0077AA"/>
          <w:sz w:val="32"/>
          <w:szCs w:val="32"/>
          <w:bdr w:val="none" w:sz="0" w:space="0" w:color="auto" w:frame="1"/>
        </w:rPr>
        <w:t>return</w:t>
      </w:r>
      <w:r w:rsidRPr="00A57DFE">
        <w:rPr>
          <w:rStyle w:val="HTMLCode"/>
          <w:rFonts w:asciiTheme="minorHAnsi" w:hAnsiTheme="minorHAnsi" w:cstheme="minorHAnsi"/>
          <w:color w:val="000000"/>
          <w:sz w:val="32"/>
          <w:szCs w:val="32"/>
          <w:bdr w:val="none" w:sz="0" w:space="0" w:color="auto" w:frame="1"/>
        </w:rPr>
        <w:t xml:space="preserve"> true</w:t>
      </w:r>
      <w:r w:rsidRPr="00A57DFE">
        <w:rPr>
          <w:rStyle w:val="token"/>
          <w:rFonts w:asciiTheme="minorHAnsi" w:hAnsiTheme="minorHAnsi" w:cstheme="minorHAnsi"/>
          <w:color w:val="999999"/>
          <w:sz w:val="32"/>
          <w:szCs w:val="32"/>
          <w:bdr w:val="none" w:sz="0" w:space="0" w:color="auto" w:frame="1"/>
        </w:rPr>
        <w:t>;</w:t>
      </w:r>
    </w:p>
    <w:p w14:paraId="1E0223FD"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532B69E4"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438A2685"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25F49C3A"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lastRenderedPageBreak/>
        <w:t xml:space="preserve">      </w:t>
      </w:r>
      <w:r w:rsidRPr="00A57DFE">
        <w:rPr>
          <w:rStyle w:val="token"/>
          <w:rFonts w:asciiTheme="minorHAnsi" w:hAnsiTheme="minorHAnsi" w:cstheme="minorHAnsi"/>
          <w:color w:val="999999"/>
          <w:sz w:val="32"/>
          <w:szCs w:val="32"/>
          <w:bdr w:val="none" w:sz="0" w:space="0" w:color="auto" w:frame="1"/>
        </w:rPr>
        <w:t>}</w:t>
      </w:r>
    </w:p>
    <w:p w14:paraId="341A23BB"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69D97B6C"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999999"/>
          <w:sz w:val="32"/>
          <w:szCs w:val="32"/>
          <w:bdr w:val="none" w:sz="0" w:space="0" w:color="auto" w:frame="1"/>
        </w:rPr>
        <w:t>}</w:t>
      </w:r>
    </w:p>
    <w:p w14:paraId="5760CACE"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HTMLCode"/>
          <w:rFonts w:asciiTheme="minorHAnsi" w:hAnsiTheme="minorHAnsi" w:cstheme="minorHAnsi"/>
          <w:color w:val="000000"/>
          <w:sz w:val="32"/>
          <w:szCs w:val="32"/>
          <w:bdr w:val="none" w:sz="0" w:space="0" w:color="auto" w:frame="1"/>
        </w:rPr>
        <w:t xml:space="preserve">  </w:t>
      </w:r>
      <w:r w:rsidRPr="00A57DFE">
        <w:rPr>
          <w:rStyle w:val="token"/>
          <w:rFonts w:asciiTheme="minorHAnsi" w:hAnsiTheme="minorHAnsi" w:cstheme="minorHAnsi"/>
          <w:color w:val="0077AA"/>
          <w:sz w:val="32"/>
          <w:szCs w:val="32"/>
          <w:bdr w:val="none" w:sz="0" w:space="0" w:color="auto" w:frame="1"/>
        </w:rPr>
        <w:t>return</w:t>
      </w:r>
      <w:r w:rsidRPr="00A57DFE">
        <w:rPr>
          <w:rStyle w:val="HTMLCode"/>
          <w:rFonts w:asciiTheme="minorHAnsi" w:hAnsiTheme="minorHAnsi" w:cstheme="minorHAnsi"/>
          <w:color w:val="000000"/>
          <w:sz w:val="32"/>
          <w:szCs w:val="32"/>
          <w:bdr w:val="none" w:sz="0" w:space="0" w:color="auto" w:frame="1"/>
        </w:rPr>
        <w:t xml:space="preserve"> false</w:t>
      </w:r>
      <w:r w:rsidRPr="00A57DFE">
        <w:rPr>
          <w:rStyle w:val="token"/>
          <w:rFonts w:asciiTheme="minorHAnsi" w:hAnsiTheme="minorHAnsi" w:cstheme="minorHAnsi"/>
          <w:color w:val="999999"/>
          <w:sz w:val="32"/>
          <w:szCs w:val="32"/>
          <w:bdr w:val="none" w:sz="0" w:space="0" w:color="auto" w:frame="1"/>
        </w:rPr>
        <w:t>;</w:t>
      </w:r>
    </w:p>
    <w:p w14:paraId="3751223E" w14:textId="77777777" w:rsidR="00A57DFE" w:rsidRPr="00A57DFE" w:rsidRDefault="00A57DFE" w:rsidP="00A57DFE">
      <w:pPr>
        <w:pStyle w:val="HTMLPreformatted"/>
        <w:shd w:val="clear" w:color="auto" w:fill="F5F2F0"/>
        <w:rPr>
          <w:rStyle w:val="HTMLCode"/>
          <w:rFonts w:asciiTheme="minorHAnsi" w:hAnsiTheme="minorHAnsi" w:cstheme="minorHAnsi"/>
          <w:color w:val="000000"/>
          <w:sz w:val="32"/>
          <w:szCs w:val="32"/>
          <w:bdr w:val="none" w:sz="0" w:space="0" w:color="auto" w:frame="1"/>
        </w:rPr>
      </w:pPr>
      <w:r w:rsidRPr="00A57DFE">
        <w:rPr>
          <w:rStyle w:val="token"/>
          <w:rFonts w:asciiTheme="minorHAnsi" w:hAnsiTheme="minorHAnsi" w:cstheme="minorHAnsi"/>
          <w:color w:val="999999"/>
          <w:sz w:val="32"/>
          <w:szCs w:val="32"/>
          <w:bdr w:val="none" w:sz="0" w:space="0" w:color="auto" w:frame="1"/>
        </w:rPr>
        <w:t>}</w:t>
      </w:r>
    </w:p>
    <w:p w14:paraId="3E9B8375" w14:textId="306A7BCA" w:rsidR="00A57DFE" w:rsidRPr="00A57DFE" w:rsidRDefault="00A57DFE" w:rsidP="00A57DFE">
      <w:pPr>
        <w:pStyle w:val="NormalWeb"/>
        <w:shd w:val="clear" w:color="auto" w:fill="FFFFFF"/>
        <w:spacing w:before="0" w:beforeAutospacing="0" w:after="0" w:afterAutospacing="0"/>
        <w:jc w:val="center"/>
        <w:rPr>
          <w:rFonts w:asciiTheme="minorHAnsi" w:hAnsiTheme="minorHAnsi" w:cstheme="minorHAnsi"/>
          <w:color w:val="3A3A3A"/>
          <w:sz w:val="32"/>
          <w:szCs w:val="32"/>
        </w:rPr>
      </w:pPr>
    </w:p>
    <w:p w14:paraId="6F0EFEA9" w14:textId="77777777" w:rsidR="00A57DFE" w:rsidRPr="00A57DFE" w:rsidRDefault="00A57DFE" w:rsidP="00A57DFE">
      <w:pPr>
        <w:pStyle w:val="Heading3"/>
        <w:shd w:val="clear" w:color="auto" w:fill="FFFFFF"/>
        <w:spacing w:before="510" w:beforeAutospacing="0" w:after="150" w:afterAutospacing="0" w:line="312" w:lineRule="atLeast"/>
        <w:rPr>
          <w:rFonts w:asciiTheme="minorHAnsi" w:hAnsiTheme="minorHAnsi" w:cstheme="minorHAnsi"/>
          <w:color w:val="3A3A3A"/>
          <w:sz w:val="32"/>
          <w:szCs w:val="32"/>
        </w:rPr>
      </w:pPr>
      <w:r w:rsidRPr="00A57DFE">
        <w:rPr>
          <w:rFonts w:asciiTheme="minorHAnsi" w:hAnsiTheme="minorHAnsi" w:cstheme="minorHAnsi"/>
          <w:color w:val="3A3A3A"/>
          <w:sz w:val="32"/>
          <w:szCs w:val="32"/>
        </w:rPr>
        <w:t>Importing libraries</w:t>
      </w:r>
    </w:p>
    <w:p w14:paraId="2D4C8D76" w14:textId="77777777" w:rsidR="00A57DFE" w:rsidRPr="00A57DFE" w:rsidRDefault="00A57DFE" w:rsidP="00A57DFE">
      <w:pPr>
        <w:pStyle w:val="NormalWeb"/>
        <w:shd w:val="clear" w:color="auto" w:fill="FFFFFF"/>
        <w:spacing w:before="0" w:beforeAutospacing="0" w:after="336"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 xml:space="preserve">First, you include the libraries needed for this project: the DHT </w:t>
      </w:r>
      <w:proofErr w:type="spellStart"/>
      <w:r w:rsidRPr="00A57DFE">
        <w:rPr>
          <w:rFonts w:asciiTheme="minorHAnsi" w:hAnsiTheme="minorHAnsi" w:cstheme="minorHAnsi"/>
          <w:color w:val="3A3A3A"/>
          <w:sz w:val="32"/>
          <w:szCs w:val="32"/>
        </w:rPr>
        <w:t>libary</w:t>
      </w:r>
      <w:proofErr w:type="spellEnd"/>
      <w:r w:rsidRPr="00A57DFE">
        <w:rPr>
          <w:rFonts w:asciiTheme="minorHAnsi" w:hAnsiTheme="minorHAnsi" w:cstheme="minorHAnsi"/>
          <w:color w:val="3A3A3A"/>
          <w:sz w:val="32"/>
          <w:szCs w:val="32"/>
        </w:rPr>
        <w:t xml:space="preserve"> to read from the DHT sensor and the </w:t>
      </w:r>
      <w:proofErr w:type="spellStart"/>
      <w:r w:rsidRPr="00A57DFE">
        <w:rPr>
          <w:rFonts w:asciiTheme="minorHAnsi" w:hAnsiTheme="minorHAnsi" w:cstheme="minorHAnsi"/>
          <w:color w:val="3A3A3A"/>
          <w:sz w:val="32"/>
          <w:szCs w:val="32"/>
        </w:rPr>
        <w:t>SoftwareSerial</w:t>
      </w:r>
      <w:proofErr w:type="spellEnd"/>
      <w:r w:rsidRPr="00A57DFE">
        <w:rPr>
          <w:rFonts w:asciiTheme="minorHAnsi" w:hAnsiTheme="minorHAnsi" w:cstheme="minorHAnsi"/>
          <w:color w:val="3A3A3A"/>
          <w:sz w:val="32"/>
          <w:szCs w:val="32"/>
        </w:rPr>
        <w:t xml:space="preserve"> library to communicate with the SIM900 GSM module.</w:t>
      </w:r>
    </w:p>
    <w:p w14:paraId="6CDBA947"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#include "</w:t>
      </w:r>
      <w:proofErr w:type="spellStart"/>
      <w:r w:rsidRPr="00A57DFE">
        <w:rPr>
          <w:rFonts w:asciiTheme="minorHAnsi" w:hAnsiTheme="minorHAnsi" w:cstheme="minorHAnsi"/>
          <w:color w:val="3A3A3A"/>
          <w:sz w:val="32"/>
          <w:szCs w:val="32"/>
        </w:rPr>
        <w:t>DHT.h</w:t>
      </w:r>
      <w:proofErr w:type="spellEnd"/>
      <w:r w:rsidRPr="00A57DFE">
        <w:rPr>
          <w:rFonts w:asciiTheme="minorHAnsi" w:hAnsiTheme="minorHAnsi" w:cstheme="minorHAnsi"/>
          <w:color w:val="3A3A3A"/>
          <w:sz w:val="32"/>
          <w:szCs w:val="32"/>
        </w:rPr>
        <w:t>"</w:t>
      </w:r>
    </w:p>
    <w:p w14:paraId="41F9F896"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#include &lt;</w:t>
      </w:r>
      <w:proofErr w:type="spellStart"/>
      <w:r w:rsidRPr="00A57DFE">
        <w:rPr>
          <w:rFonts w:asciiTheme="minorHAnsi" w:hAnsiTheme="minorHAnsi" w:cstheme="minorHAnsi"/>
          <w:color w:val="3A3A3A"/>
          <w:sz w:val="32"/>
          <w:szCs w:val="32"/>
        </w:rPr>
        <w:t>Adafruit_Sensor.h</w:t>
      </w:r>
      <w:proofErr w:type="spellEnd"/>
      <w:r w:rsidRPr="00A57DFE">
        <w:rPr>
          <w:rFonts w:asciiTheme="minorHAnsi" w:hAnsiTheme="minorHAnsi" w:cstheme="minorHAnsi"/>
          <w:color w:val="3A3A3A"/>
          <w:sz w:val="32"/>
          <w:szCs w:val="32"/>
        </w:rPr>
        <w:t>&gt;</w:t>
      </w:r>
    </w:p>
    <w:p w14:paraId="2DC26CA2"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#include &lt;</w:t>
      </w:r>
      <w:proofErr w:type="spellStart"/>
      <w:r w:rsidRPr="00A57DFE">
        <w:rPr>
          <w:rFonts w:asciiTheme="minorHAnsi" w:hAnsiTheme="minorHAnsi" w:cstheme="minorHAnsi"/>
          <w:color w:val="3A3A3A"/>
          <w:sz w:val="32"/>
          <w:szCs w:val="32"/>
        </w:rPr>
        <w:t>SoftwareSerial.h</w:t>
      </w:r>
      <w:proofErr w:type="spellEnd"/>
      <w:r w:rsidRPr="00A57DFE">
        <w:rPr>
          <w:rFonts w:asciiTheme="minorHAnsi" w:hAnsiTheme="minorHAnsi" w:cstheme="minorHAnsi"/>
          <w:color w:val="3A3A3A"/>
          <w:sz w:val="32"/>
          <w:szCs w:val="32"/>
        </w:rPr>
        <w:t>&gt;</w:t>
      </w:r>
    </w:p>
    <w:p w14:paraId="16CE4A09" w14:textId="77777777" w:rsidR="00A57DFE" w:rsidRPr="00A57DFE" w:rsidRDefault="00A57DFE" w:rsidP="00A57DFE">
      <w:pPr>
        <w:pStyle w:val="Heading3"/>
        <w:shd w:val="clear" w:color="auto" w:fill="FFFFFF"/>
        <w:spacing w:before="510" w:beforeAutospacing="0" w:after="150" w:afterAutospacing="0" w:line="312" w:lineRule="atLeast"/>
        <w:rPr>
          <w:rFonts w:asciiTheme="minorHAnsi" w:hAnsiTheme="minorHAnsi" w:cstheme="minorHAnsi"/>
          <w:color w:val="3A3A3A"/>
          <w:sz w:val="32"/>
          <w:szCs w:val="32"/>
        </w:rPr>
      </w:pPr>
      <w:r w:rsidRPr="00A57DFE">
        <w:rPr>
          <w:rFonts w:asciiTheme="minorHAnsi" w:hAnsiTheme="minorHAnsi" w:cstheme="minorHAnsi"/>
          <w:color w:val="3A3A3A"/>
          <w:sz w:val="32"/>
          <w:szCs w:val="32"/>
        </w:rPr>
        <w:t>DHT sensor</w:t>
      </w:r>
    </w:p>
    <w:p w14:paraId="02FB042E" w14:textId="77777777" w:rsidR="00A57DFE" w:rsidRPr="00A57DFE" w:rsidRDefault="00A57DFE" w:rsidP="00A57DFE">
      <w:pPr>
        <w:pStyle w:val="NormalWeb"/>
        <w:shd w:val="clear" w:color="auto" w:fill="FFFFFF"/>
        <w:spacing w:before="0" w:beforeAutospacing="0" w:after="336"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 xml:space="preserve">Then, you tell the Arduino that the DHT data pin is connected to pin 2, select the DHT sensor type and create a </w:t>
      </w:r>
      <w:proofErr w:type="spellStart"/>
      <w:r w:rsidRPr="00A57DFE">
        <w:rPr>
          <w:rFonts w:asciiTheme="minorHAnsi" w:hAnsiTheme="minorHAnsi" w:cstheme="minorHAnsi"/>
          <w:color w:val="3A3A3A"/>
          <w:sz w:val="32"/>
          <w:szCs w:val="32"/>
        </w:rPr>
        <w:t>dht</w:t>
      </w:r>
      <w:proofErr w:type="spellEnd"/>
      <w:r w:rsidRPr="00A57DFE">
        <w:rPr>
          <w:rFonts w:asciiTheme="minorHAnsi" w:hAnsiTheme="minorHAnsi" w:cstheme="minorHAnsi"/>
          <w:color w:val="3A3A3A"/>
          <w:sz w:val="32"/>
          <w:szCs w:val="32"/>
        </w:rPr>
        <w:t xml:space="preserve"> instance. The code is compatible with other DHT sensors as long as you define the </w:t>
      </w:r>
      <w:proofErr w:type="gramStart"/>
      <w:r w:rsidRPr="00A57DFE">
        <w:rPr>
          <w:rFonts w:asciiTheme="minorHAnsi" w:hAnsiTheme="minorHAnsi" w:cstheme="minorHAnsi"/>
          <w:color w:val="3A3A3A"/>
          <w:sz w:val="32"/>
          <w:szCs w:val="32"/>
        </w:rPr>
        <w:t>one</w:t>
      </w:r>
      <w:proofErr w:type="gramEnd"/>
      <w:r w:rsidRPr="00A57DFE">
        <w:rPr>
          <w:rFonts w:asciiTheme="minorHAnsi" w:hAnsiTheme="minorHAnsi" w:cstheme="minorHAnsi"/>
          <w:color w:val="3A3A3A"/>
          <w:sz w:val="32"/>
          <w:szCs w:val="32"/>
        </w:rPr>
        <w:t xml:space="preserve"> you’re using in the code.</w:t>
      </w:r>
    </w:p>
    <w:p w14:paraId="72DC0212"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#define DHTPIN 2</w:t>
      </w:r>
    </w:p>
    <w:p w14:paraId="7D485091"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#define DHTTYPE DHT11</w:t>
      </w:r>
    </w:p>
    <w:p w14:paraId="5A47CE53"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 xml:space="preserve">DHT </w:t>
      </w:r>
      <w:proofErr w:type="spellStart"/>
      <w:proofErr w:type="gramStart"/>
      <w:r w:rsidRPr="00A57DFE">
        <w:rPr>
          <w:rFonts w:asciiTheme="minorHAnsi" w:hAnsiTheme="minorHAnsi" w:cstheme="minorHAnsi"/>
          <w:color w:val="3A3A3A"/>
          <w:sz w:val="32"/>
          <w:szCs w:val="32"/>
        </w:rPr>
        <w:t>dht</w:t>
      </w:r>
      <w:proofErr w:type="spellEnd"/>
      <w:r w:rsidRPr="00A57DFE">
        <w:rPr>
          <w:rFonts w:asciiTheme="minorHAnsi" w:hAnsiTheme="minorHAnsi" w:cstheme="minorHAnsi"/>
          <w:color w:val="3A3A3A"/>
          <w:sz w:val="32"/>
          <w:szCs w:val="32"/>
        </w:rPr>
        <w:t>(</w:t>
      </w:r>
      <w:proofErr w:type="gramEnd"/>
      <w:r w:rsidRPr="00A57DFE">
        <w:rPr>
          <w:rFonts w:asciiTheme="minorHAnsi" w:hAnsiTheme="minorHAnsi" w:cstheme="minorHAnsi"/>
          <w:color w:val="3A3A3A"/>
          <w:sz w:val="32"/>
          <w:szCs w:val="32"/>
        </w:rPr>
        <w:t>DHTPIN, DHTTYPE);</w:t>
      </w:r>
    </w:p>
    <w:p w14:paraId="0FC3258A" w14:textId="77777777" w:rsidR="00A57DFE" w:rsidRPr="00A57DFE" w:rsidRDefault="00A57DFE" w:rsidP="00A57DFE">
      <w:pPr>
        <w:pStyle w:val="NormalWeb"/>
        <w:shd w:val="clear" w:color="auto" w:fill="FFFFFF"/>
        <w:spacing w:before="0" w:beforeAutospacing="0" w:after="336"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You also create float variables to store the temperature and humidity values.</w:t>
      </w:r>
    </w:p>
    <w:p w14:paraId="4C83DB60"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 xml:space="preserve">float t; // temperature in </w:t>
      </w:r>
      <w:proofErr w:type="spellStart"/>
      <w:r w:rsidRPr="00A57DFE">
        <w:rPr>
          <w:rFonts w:asciiTheme="minorHAnsi" w:hAnsiTheme="minorHAnsi" w:cstheme="minorHAnsi"/>
          <w:color w:val="3A3A3A"/>
          <w:sz w:val="32"/>
          <w:szCs w:val="32"/>
        </w:rPr>
        <w:t>celcius</w:t>
      </w:r>
      <w:proofErr w:type="spellEnd"/>
    </w:p>
    <w:p w14:paraId="7983CD36"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lastRenderedPageBreak/>
        <w:t xml:space="preserve">float f; // temperature in </w:t>
      </w:r>
      <w:proofErr w:type="spellStart"/>
      <w:r w:rsidRPr="00A57DFE">
        <w:rPr>
          <w:rFonts w:asciiTheme="minorHAnsi" w:hAnsiTheme="minorHAnsi" w:cstheme="minorHAnsi"/>
          <w:color w:val="3A3A3A"/>
          <w:sz w:val="32"/>
          <w:szCs w:val="32"/>
        </w:rPr>
        <w:t>fahrenheit</w:t>
      </w:r>
      <w:proofErr w:type="spellEnd"/>
    </w:p>
    <w:p w14:paraId="50647A91"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float h; // humidity</w:t>
      </w:r>
    </w:p>
    <w:p w14:paraId="220B13CD" w14:textId="77777777" w:rsidR="00A57DFE" w:rsidRPr="00A57DFE" w:rsidRDefault="00A57DFE" w:rsidP="00A57DFE">
      <w:pPr>
        <w:pStyle w:val="Heading3"/>
        <w:shd w:val="clear" w:color="auto" w:fill="FFFFFF"/>
        <w:spacing w:before="510" w:beforeAutospacing="0" w:after="150" w:afterAutospacing="0" w:line="312" w:lineRule="atLeast"/>
        <w:rPr>
          <w:rFonts w:asciiTheme="minorHAnsi" w:hAnsiTheme="minorHAnsi" w:cstheme="minorHAnsi"/>
          <w:color w:val="3A3A3A"/>
          <w:sz w:val="32"/>
          <w:szCs w:val="32"/>
        </w:rPr>
      </w:pPr>
      <w:r w:rsidRPr="00A57DFE">
        <w:rPr>
          <w:rFonts w:asciiTheme="minorHAnsi" w:hAnsiTheme="minorHAnsi" w:cstheme="minorHAnsi"/>
          <w:color w:val="3A3A3A"/>
          <w:sz w:val="32"/>
          <w:szCs w:val="32"/>
        </w:rPr>
        <w:t>GSM shield</w:t>
      </w:r>
    </w:p>
    <w:p w14:paraId="1E036ABE" w14:textId="77777777" w:rsidR="00A57DFE" w:rsidRPr="00A57DFE" w:rsidRDefault="00A57DFE" w:rsidP="00A57DFE">
      <w:pPr>
        <w:pStyle w:val="NormalWeb"/>
        <w:shd w:val="clear" w:color="auto" w:fill="FFFFFF"/>
        <w:spacing w:before="0" w:beforeAutospacing="0" w:after="336"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The following line configures the software serial on pins 7 and 8. Pin 7 is being configure as RX and pin 8 as TX.</w:t>
      </w:r>
    </w:p>
    <w:p w14:paraId="0422ACE4" w14:textId="77777777" w:rsidR="00A57DFE" w:rsidRPr="00A57DFE" w:rsidRDefault="00A57DFE" w:rsidP="00A57DFE">
      <w:pPr>
        <w:pStyle w:val="HTMLPreformatted"/>
        <w:spacing w:after="360"/>
        <w:rPr>
          <w:rFonts w:asciiTheme="minorHAnsi" w:hAnsiTheme="minorHAnsi" w:cstheme="minorHAnsi"/>
          <w:color w:val="3A3A3A"/>
          <w:sz w:val="32"/>
          <w:szCs w:val="32"/>
        </w:rPr>
      </w:pPr>
      <w:proofErr w:type="spellStart"/>
      <w:r w:rsidRPr="00A57DFE">
        <w:rPr>
          <w:rFonts w:asciiTheme="minorHAnsi" w:hAnsiTheme="minorHAnsi" w:cstheme="minorHAnsi"/>
          <w:color w:val="3A3A3A"/>
          <w:sz w:val="32"/>
          <w:szCs w:val="32"/>
        </w:rPr>
        <w:t>SoftwareSerial</w:t>
      </w:r>
      <w:proofErr w:type="spellEnd"/>
      <w:r w:rsidRPr="00A57DFE">
        <w:rPr>
          <w:rFonts w:asciiTheme="minorHAnsi" w:hAnsiTheme="minorHAnsi" w:cstheme="minorHAnsi"/>
          <w:color w:val="3A3A3A"/>
          <w:sz w:val="32"/>
          <w:szCs w:val="32"/>
        </w:rPr>
        <w:t xml:space="preserve"> SIM900(7, 8);</w:t>
      </w:r>
    </w:p>
    <w:p w14:paraId="414F68F4" w14:textId="77777777" w:rsidR="00A57DFE" w:rsidRPr="00A57DFE" w:rsidRDefault="00A57DFE" w:rsidP="00A57DFE">
      <w:pPr>
        <w:pStyle w:val="NormalWeb"/>
        <w:shd w:val="clear" w:color="auto" w:fill="FFFFFF"/>
        <w:spacing w:before="0" w:beforeAutospacing="0" w:after="336"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You also create a char variable to store the incoming SMS characters.</w:t>
      </w:r>
    </w:p>
    <w:p w14:paraId="1E7A2ABA"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 xml:space="preserve">char </w:t>
      </w:r>
      <w:proofErr w:type="spellStart"/>
      <w:r w:rsidRPr="00A57DFE">
        <w:rPr>
          <w:rFonts w:asciiTheme="minorHAnsi" w:hAnsiTheme="minorHAnsi" w:cstheme="minorHAnsi"/>
          <w:color w:val="3A3A3A"/>
          <w:sz w:val="32"/>
          <w:szCs w:val="32"/>
        </w:rPr>
        <w:t>incomingChar</w:t>
      </w:r>
      <w:proofErr w:type="spellEnd"/>
      <w:r w:rsidRPr="00A57DFE">
        <w:rPr>
          <w:rFonts w:asciiTheme="minorHAnsi" w:hAnsiTheme="minorHAnsi" w:cstheme="minorHAnsi"/>
          <w:color w:val="3A3A3A"/>
          <w:sz w:val="32"/>
          <w:szCs w:val="32"/>
        </w:rPr>
        <w:t>;</w:t>
      </w:r>
    </w:p>
    <w:p w14:paraId="4FC5E7B4" w14:textId="77777777" w:rsidR="00A57DFE" w:rsidRPr="00A57DFE" w:rsidRDefault="00A57DFE" w:rsidP="00A57DFE">
      <w:pPr>
        <w:pStyle w:val="Heading3"/>
        <w:shd w:val="clear" w:color="auto" w:fill="FFFFFF"/>
        <w:spacing w:before="510" w:beforeAutospacing="0" w:after="150" w:afterAutospacing="0" w:line="312" w:lineRule="atLeast"/>
        <w:rPr>
          <w:rFonts w:asciiTheme="minorHAnsi" w:hAnsiTheme="minorHAnsi" w:cstheme="minorHAnsi"/>
          <w:color w:val="3A3A3A"/>
          <w:sz w:val="32"/>
          <w:szCs w:val="32"/>
        </w:rPr>
      </w:pPr>
      <w:proofErr w:type="gramStart"/>
      <w:r w:rsidRPr="00A57DFE">
        <w:rPr>
          <w:rFonts w:asciiTheme="minorHAnsi" w:hAnsiTheme="minorHAnsi" w:cstheme="minorHAnsi"/>
          <w:color w:val="3A3A3A"/>
          <w:sz w:val="32"/>
          <w:szCs w:val="32"/>
        </w:rPr>
        <w:t>setup(</w:t>
      </w:r>
      <w:proofErr w:type="gramEnd"/>
      <w:r w:rsidRPr="00A57DFE">
        <w:rPr>
          <w:rFonts w:asciiTheme="minorHAnsi" w:hAnsiTheme="minorHAnsi" w:cstheme="minorHAnsi"/>
          <w:color w:val="3A3A3A"/>
          <w:sz w:val="32"/>
          <w:szCs w:val="32"/>
        </w:rPr>
        <w:t>)</w:t>
      </w:r>
    </w:p>
    <w:p w14:paraId="7656BED3" w14:textId="77777777" w:rsidR="00A57DFE" w:rsidRPr="00A57DFE" w:rsidRDefault="00A57DFE" w:rsidP="00A57DFE">
      <w:pPr>
        <w:pStyle w:val="NormalWeb"/>
        <w:shd w:val="clear" w:color="auto" w:fill="FFFFFF"/>
        <w:spacing w:before="0" w:beforeAutospacing="0" w:after="0"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In the </w:t>
      </w:r>
      <w:proofErr w:type="gramStart"/>
      <w:r w:rsidRPr="00A57DFE">
        <w:rPr>
          <w:rStyle w:val="Strong"/>
          <w:rFonts w:asciiTheme="minorHAnsi" w:hAnsiTheme="minorHAnsi" w:cstheme="minorHAnsi"/>
          <w:color w:val="3A3A3A"/>
          <w:sz w:val="32"/>
          <w:szCs w:val="32"/>
          <w:bdr w:val="none" w:sz="0" w:space="0" w:color="auto" w:frame="1"/>
        </w:rPr>
        <w:t>setup(</w:t>
      </w:r>
      <w:proofErr w:type="gramEnd"/>
      <w:r w:rsidRPr="00A57DFE">
        <w:rPr>
          <w:rStyle w:val="Strong"/>
          <w:rFonts w:asciiTheme="minorHAnsi" w:hAnsiTheme="minorHAnsi" w:cstheme="minorHAnsi"/>
          <w:color w:val="3A3A3A"/>
          <w:sz w:val="32"/>
          <w:szCs w:val="32"/>
          <w:bdr w:val="none" w:sz="0" w:space="0" w:color="auto" w:frame="1"/>
        </w:rPr>
        <w:t>)</w:t>
      </w:r>
      <w:r w:rsidRPr="00A57DFE">
        <w:rPr>
          <w:rFonts w:asciiTheme="minorHAnsi" w:hAnsiTheme="minorHAnsi" w:cstheme="minorHAnsi"/>
          <w:color w:val="3A3A3A"/>
          <w:sz w:val="32"/>
          <w:szCs w:val="32"/>
        </w:rPr>
        <w:t>, you begin the DHT and the SIM900 shield. The SIM900 shield is set to text mode and you also set the module to send the SMS data to the serial monitor when it receives it. This is done with the following two lines, respectively:</w:t>
      </w:r>
    </w:p>
    <w:p w14:paraId="78E3AE11"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 xml:space="preserve">SIM900.print("AT+CMGF=1\r"); </w:t>
      </w:r>
    </w:p>
    <w:p w14:paraId="5199C779"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SIM900.print("AT+CNMI=2,2,0,0,0\r");</w:t>
      </w:r>
    </w:p>
    <w:p w14:paraId="13864C32" w14:textId="77777777" w:rsidR="00A57DFE" w:rsidRPr="00A57DFE" w:rsidRDefault="00A57DFE" w:rsidP="00A57DFE">
      <w:pPr>
        <w:pStyle w:val="Heading3"/>
        <w:shd w:val="clear" w:color="auto" w:fill="FFFFFF"/>
        <w:spacing w:before="510" w:beforeAutospacing="0" w:after="150" w:afterAutospacing="0" w:line="312" w:lineRule="atLeast"/>
        <w:rPr>
          <w:rFonts w:asciiTheme="minorHAnsi" w:hAnsiTheme="minorHAnsi" w:cstheme="minorHAnsi"/>
          <w:color w:val="3A3A3A"/>
          <w:sz w:val="32"/>
          <w:szCs w:val="32"/>
        </w:rPr>
      </w:pPr>
      <w:r w:rsidRPr="00A57DFE">
        <w:rPr>
          <w:rFonts w:asciiTheme="minorHAnsi" w:hAnsiTheme="minorHAnsi" w:cstheme="minorHAnsi"/>
          <w:color w:val="3A3A3A"/>
          <w:sz w:val="32"/>
          <w:szCs w:val="32"/>
        </w:rPr>
        <w:t>Functions</w:t>
      </w:r>
    </w:p>
    <w:p w14:paraId="2225C879" w14:textId="77777777" w:rsidR="00A57DFE" w:rsidRPr="00A57DFE" w:rsidRDefault="00A57DFE" w:rsidP="00A57DFE">
      <w:pPr>
        <w:pStyle w:val="NormalWeb"/>
        <w:shd w:val="clear" w:color="auto" w:fill="FFFFFF"/>
        <w:spacing w:before="0" w:beforeAutospacing="0" w:after="0"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We create a function to read the temperature and humidity called </w:t>
      </w:r>
      <w:proofErr w:type="spellStart"/>
      <w:proofErr w:type="gramStart"/>
      <w:r w:rsidRPr="00A57DFE">
        <w:rPr>
          <w:rStyle w:val="Strong"/>
          <w:rFonts w:asciiTheme="minorHAnsi" w:hAnsiTheme="minorHAnsi" w:cstheme="minorHAnsi"/>
          <w:color w:val="3A3A3A"/>
          <w:sz w:val="32"/>
          <w:szCs w:val="32"/>
          <w:bdr w:val="none" w:sz="0" w:space="0" w:color="auto" w:frame="1"/>
        </w:rPr>
        <w:t>readData</w:t>
      </w:r>
      <w:proofErr w:type="spellEnd"/>
      <w:r w:rsidRPr="00A57DFE">
        <w:rPr>
          <w:rStyle w:val="Strong"/>
          <w:rFonts w:asciiTheme="minorHAnsi" w:hAnsiTheme="minorHAnsi" w:cstheme="minorHAnsi"/>
          <w:color w:val="3A3A3A"/>
          <w:sz w:val="32"/>
          <w:szCs w:val="32"/>
          <w:bdr w:val="none" w:sz="0" w:space="0" w:color="auto" w:frame="1"/>
        </w:rPr>
        <w:t>(</w:t>
      </w:r>
      <w:proofErr w:type="gramEnd"/>
      <w:r w:rsidRPr="00A57DFE">
        <w:rPr>
          <w:rStyle w:val="Strong"/>
          <w:rFonts w:asciiTheme="minorHAnsi" w:hAnsiTheme="minorHAnsi" w:cstheme="minorHAnsi"/>
          <w:color w:val="3A3A3A"/>
          <w:sz w:val="32"/>
          <w:szCs w:val="32"/>
          <w:bdr w:val="none" w:sz="0" w:space="0" w:color="auto" w:frame="1"/>
        </w:rPr>
        <w:t>)</w:t>
      </w:r>
      <w:r w:rsidRPr="00A57DFE">
        <w:rPr>
          <w:rFonts w:asciiTheme="minorHAnsi" w:hAnsiTheme="minorHAnsi" w:cstheme="minorHAnsi"/>
          <w:color w:val="3A3A3A"/>
          <w:sz w:val="32"/>
          <w:szCs w:val="32"/>
        </w:rPr>
        <w:t>. This function stores the values on the </w:t>
      </w:r>
      <w:r w:rsidRPr="00A57DFE">
        <w:rPr>
          <w:rStyle w:val="Strong"/>
          <w:rFonts w:asciiTheme="minorHAnsi" w:hAnsiTheme="minorHAnsi" w:cstheme="minorHAnsi"/>
          <w:color w:val="3A3A3A"/>
          <w:sz w:val="32"/>
          <w:szCs w:val="32"/>
          <w:bdr w:val="none" w:sz="0" w:space="0" w:color="auto" w:frame="1"/>
        </w:rPr>
        <w:t>t</w:t>
      </w:r>
      <w:r w:rsidRPr="00A57DFE">
        <w:rPr>
          <w:rFonts w:asciiTheme="minorHAnsi" w:hAnsiTheme="minorHAnsi" w:cstheme="minorHAnsi"/>
          <w:color w:val="3A3A3A"/>
          <w:sz w:val="32"/>
          <w:szCs w:val="32"/>
        </w:rPr>
        <w:t> and </w:t>
      </w:r>
      <w:r w:rsidRPr="00A57DFE">
        <w:rPr>
          <w:rStyle w:val="Strong"/>
          <w:rFonts w:asciiTheme="minorHAnsi" w:hAnsiTheme="minorHAnsi" w:cstheme="minorHAnsi"/>
          <w:color w:val="3A3A3A"/>
          <w:sz w:val="32"/>
          <w:szCs w:val="32"/>
          <w:bdr w:val="none" w:sz="0" w:space="0" w:color="auto" w:frame="1"/>
        </w:rPr>
        <w:t>h</w:t>
      </w:r>
      <w:r w:rsidRPr="00A57DFE">
        <w:rPr>
          <w:rFonts w:asciiTheme="minorHAnsi" w:hAnsiTheme="minorHAnsi" w:cstheme="minorHAnsi"/>
          <w:color w:val="3A3A3A"/>
          <w:sz w:val="32"/>
          <w:szCs w:val="32"/>
        </w:rPr>
        <w:t> variables. The code uses temperature in Celsius, but it is prepared if you want Fahrenheit instead – the code is commented on where you should make the changes.</w:t>
      </w:r>
    </w:p>
    <w:p w14:paraId="1E88872D" w14:textId="77777777" w:rsidR="00A57DFE" w:rsidRPr="00A57DFE" w:rsidRDefault="00A57DFE" w:rsidP="00A57DFE">
      <w:pPr>
        <w:pStyle w:val="NormalWeb"/>
        <w:shd w:val="clear" w:color="auto" w:fill="FFFFFF"/>
        <w:spacing w:before="0" w:beforeAutospacing="0" w:after="0"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We also create a function that checks if the incoming message is equal to STATE – the </w:t>
      </w:r>
      <w:proofErr w:type="spellStart"/>
      <w:proofErr w:type="gramStart"/>
      <w:r w:rsidRPr="00A57DFE">
        <w:rPr>
          <w:rStyle w:val="Strong"/>
          <w:rFonts w:asciiTheme="minorHAnsi" w:hAnsiTheme="minorHAnsi" w:cstheme="minorHAnsi"/>
          <w:color w:val="3A3A3A"/>
          <w:sz w:val="32"/>
          <w:szCs w:val="32"/>
          <w:bdr w:val="none" w:sz="0" w:space="0" w:color="auto" w:frame="1"/>
        </w:rPr>
        <w:t>SMSRequest</w:t>
      </w:r>
      <w:proofErr w:type="spellEnd"/>
      <w:r w:rsidRPr="00A57DFE">
        <w:rPr>
          <w:rStyle w:val="Strong"/>
          <w:rFonts w:asciiTheme="minorHAnsi" w:hAnsiTheme="minorHAnsi" w:cstheme="minorHAnsi"/>
          <w:color w:val="3A3A3A"/>
          <w:sz w:val="32"/>
          <w:szCs w:val="32"/>
          <w:bdr w:val="none" w:sz="0" w:space="0" w:color="auto" w:frame="1"/>
        </w:rPr>
        <w:t>(</w:t>
      </w:r>
      <w:proofErr w:type="gramEnd"/>
      <w:r w:rsidRPr="00A57DFE">
        <w:rPr>
          <w:rStyle w:val="Strong"/>
          <w:rFonts w:asciiTheme="minorHAnsi" w:hAnsiTheme="minorHAnsi" w:cstheme="minorHAnsi"/>
          <w:color w:val="3A3A3A"/>
          <w:sz w:val="32"/>
          <w:szCs w:val="32"/>
          <w:bdr w:val="none" w:sz="0" w:space="0" w:color="auto" w:frame="1"/>
        </w:rPr>
        <w:t>)</w:t>
      </w:r>
      <w:r w:rsidRPr="00A57DFE">
        <w:rPr>
          <w:rFonts w:asciiTheme="minorHAnsi" w:hAnsiTheme="minorHAnsi" w:cstheme="minorHAnsi"/>
          <w:color w:val="3A3A3A"/>
          <w:sz w:val="32"/>
          <w:szCs w:val="32"/>
        </w:rPr>
        <w:t xml:space="preserve"> function. </w:t>
      </w:r>
      <w:proofErr w:type="gramStart"/>
      <w:r w:rsidRPr="00A57DFE">
        <w:rPr>
          <w:rFonts w:asciiTheme="minorHAnsi" w:hAnsiTheme="minorHAnsi" w:cstheme="minorHAnsi"/>
          <w:color w:val="3A3A3A"/>
          <w:sz w:val="32"/>
          <w:szCs w:val="32"/>
        </w:rPr>
        <w:t>This functions</w:t>
      </w:r>
      <w:proofErr w:type="gramEnd"/>
      <w:r w:rsidRPr="00A57DFE">
        <w:rPr>
          <w:rFonts w:asciiTheme="minorHAnsi" w:hAnsiTheme="minorHAnsi" w:cstheme="minorHAnsi"/>
          <w:color w:val="3A3A3A"/>
          <w:sz w:val="32"/>
          <w:szCs w:val="32"/>
        </w:rPr>
        <w:t xml:space="preserve"> returns </w:t>
      </w:r>
      <w:r w:rsidRPr="00A57DFE">
        <w:rPr>
          <w:rStyle w:val="Strong"/>
          <w:rFonts w:asciiTheme="minorHAnsi" w:hAnsiTheme="minorHAnsi" w:cstheme="minorHAnsi"/>
          <w:color w:val="3A3A3A"/>
          <w:sz w:val="32"/>
          <w:szCs w:val="32"/>
          <w:bdr w:val="none" w:sz="0" w:space="0" w:color="auto" w:frame="1"/>
        </w:rPr>
        <w:t>true</w:t>
      </w:r>
      <w:r w:rsidRPr="00A57DFE">
        <w:rPr>
          <w:rFonts w:asciiTheme="minorHAnsi" w:hAnsiTheme="minorHAnsi" w:cstheme="minorHAnsi"/>
          <w:color w:val="3A3A3A"/>
          <w:sz w:val="32"/>
          <w:szCs w:val="32"/>
        </w:rPr>
        <w:t> if the Arduino receives a message with the text STATE and </w:t>
      </w:r>
      <w:r w:rsidRPr="00A57DFE">
        <w:rPr>
          <w:rStyle w:val="Strong"/>
          <w:rFonts w:asciiTheme="minorHAnsi" w:hAnsiTheme="minorHAnsi" w:cstheme="minorHAnsi"/>
          <w:color w:val="3A3A3A"/>
          <w:sz w:val="32"/>
          <w:szCs w:val="32"/>
          <w:bdr w:val="none" w:sz="0" w:space="0" w:color="auto" w:frame="1"/>
        </w:rPr>
        <w:t>false</w:t>
      </w:r>
      <w:r w:rsidRPr="00A57DFE">
        <w:rPr>
          <w:rFonts w:asciiTheme="minorHAnsi" w:hAnsiTheme="minorHAnsi" w:cstheme="minorHAnsi"/>
          <w:color w:val="3A3A3A"/>
          <w:sz w:val="32"/>
          <w:szCs w:val="32"/>
        </w:rPr>
        <w:t> if not.  You read the SMS incoming characters using:</w:t>
      </w:r>
    </w:p>
    <w:p w14:paraId="76B68C2E" w14:textId="33BA6C3F" w:rsidR="00A57DFE" w:rsidRPr="00A57DFE" w:rsidRDefault="00A57DFE" w:rsidP="00A57DFE">
      <w:pPr>
        <w:shd w:val="clear" w:color="auto" w:fill="FFFFFF"/>
        <w:rPr>
          <w:rFonts w:cstheme="minorHAnsi"/>
          <w:color w:val="A5A5A5"/>
          <w:sz w:val="32"/>
          <w:szCs w:val="32"/>
        </w:rPr>
      </w:pPr>
      <w:r w:rsidRPr="00A57DFE">
        <w:rPr>
          <w:rFonts w:cstheme="minorHAnsi"/>
          <w:noProof/>
          <w:sz w:val="32"/>
          <w:szCs w:val="32"/>
        </w:rPr>
        <w:drawing>
          <wp:inline distT="0" distB="0" distL="0" distR="0" wp14:anchorId="1E0ADE9E" wp14:editId="59A540F9">
            <wp:extent cx="781050" cy="95250"/>
            <wp:effectExtent l="0" t="0" r="0" b="0"/>
            <wp:docPr id="25" name="Picture 25">
              <a:hlinkClick xmlns:a="http://schemas.openxmlformats.org/drawingml/2006/main" r:id="rId4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1050" cy="95250"/>
                    </a:xfrm>
                    <a:prstGeom prst="rect">
                      <a:avLst/>
                    </a:prstGeom>
                    <a:noFill/>
                    <a:ln>
                      <a:noFill/>
                    </a:ln>
                  </pic:spPr>
                </pic:pic>
              </a:graphicData>
            </a:graphic>
          </wp:inline>
        </w:drawing>
      </w:r>
    </w:p>
    <w:p w14:paraId="542CC1D0" w14:textId="77777777" w:rsidR="00A57DFE" w:rsidRPr="00A57DFE" w:rsidRDefault="00A57DFE" w:rsidP="00A57DFE">
      <w:pPr>
        <w:pStyle w:val="HTMLPreformatted"/>
        <w:spacing w:after="360"/>
        <w:rPr>
          <w:rFonts w:asciiTheme="minorHAnsi" w:hAnsiTheme="minorHAnsi" w:cstheme="minorHAnsi"/>
          <w:color w:val="3A3A3A"/>
          <w:sz w:val="32"/>
          <w:szCs w:val="32"/>
        </w:rPr>
      </w:pPr>
      <w:proofErr w:type="spellStart"/>
      <w:r w:rsidRPr="00A57DFE">
        <w:rPr>
          <w:rFonts w:asciiTheme="minorHAnsi" w:hAnsiTheme="minorHAnsi" w:cstheme="minorHAnsi"/>
          <w:color w:val="3A3A3A"/>
          <w:sz w:val="32"/>
          <w:szCs w:val="32"/>
        </w:rPr>
        <w:lastRenderedPageBreak/>
        <w:t>incomingChar</w:t>
      </w:r>
      <w:proofErr w:type="spellEnd"/>
      <w:r w:rsidRPr="00A57DFE">
        <w:rPr>
          <w:rFonts w:asciiTheme="minorHAnsi" w:hAnsiTheme="minorHAnsi" w:cstheme="minorHAnsi"/>
          <w:color w:val="3A3A3A"/>
          <w:sz w:val="32"/>
          <w:szCs w:val="32"/>
        </w:rPr>
        <w:t xml:space="preserve"> = SIM900.read();</w:t>
      </w:r>
    </w:p>
    <w:p w14:paraId="54142134" w14:textId="77777777" w:rsidR="00A57DFE" w:rsidRPr="00A57DFE" w:rsidRDefault="00A57DFE" w:rsidP="00A57DFE">
      <w:pPr>
        <w:pStyle w:val="Heading3"/>
        <w:shd w:val="clear" w:color="auto" w:fill="FFFFFF"/>
        <w:spacing w:before="510" w:beforeAutospacing="0" w:after="150" w:afterAutospacing="0" w:line="312" w:lineRule="atLeast"/>
        <w:rPr>
          <w:rFonts w:asciiTheme="minorHAnsi" w:hAnsiTheme="minorHAnsi" w:cstheme="minorHAnsi"/>
          <w:color w:val="3A3A3A"/>
          <w:sz w:val="32"/>
          <w:szCs w:val="32"/>
        </w:rPr>
      </w:pPr>
      <w:proofErr w:type="gramStart"/>
      <w:r w:rsidRPr="00A57DFE">
        <w:rPr>
          <w:rFonts w:asciiTheme="minorHAnsi" w:hAnsiTheme="minorHAnsi" w:cstheme="minorHAnsi"/>
          <w:color w:val="3A3A3A"/>
          <w:sz w:val="32"/>
          <w:szCs w:val="32"/>
        </w:rPr>
        <w:t>loop(</w:t>
      </w:r>
      <w:proofErr w:type="gramEnd"/>
      <w:r w:rsidRPr="00A57DFE">
        <w:rPr>
          <w:rFonts w:asciiTheme="minorHAnsi" w:hAnsiTheme="minorHAnsi" w:cstheme="minorHAnsi"/>
          <w:color w:val="3A3A3A"/>
          <w:sz w:val="32"/>
          <w:szCs w:val="32"/>
        </w:rPr>
        <w:t>)</w:t>
      </w:r>
    </w:p>
    <w:p w14:paraId="234A9D29" w14:textId="77777777" w:rsidR="00A57DFE" w:rsidRPr="00A57DFE" w:rsidRDefault="00A57DFE" w:rsidP="00A57DFE">
      <w:pPr>
        <w:pStyle w:val="NormalWeb"/>
        <w:shd w:val="clear" w:color="auto" w:fill="FFFFFF"/>
        <w:spacing w:before="0" w:beforeAutospacing="0" w:after="0"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In the </w:t>
      </w:r>
      <w:proofErr w:type="gramStart"/>
      <w:r w:rsidRPr="00A57DFE">
        <w:rPr>
          <w:rStyle w:val="Strong"/>
          <w:rFonts w:asciiTheme="minorHAnsi" w:hAnsiTheme="minorHAnsi" w:cstheme="minorHAnsi"/>
          <w:color w:val="3A3A3A"/>
          <w:sz w:val="32"/>
          <w:szCs w:val="32"/>
          <w:bdr w:val="none" w:sz="0" w:space="0" w:color="auto" w:frame="1"/>
        </w:rPr>
        <w:t>loop(</w:t>
      </w:r>
      <w:proofErr w:type="gramEnd"/>
      <w:r w:rsidRPr="00A57DFE">
        <w:rPr>
          <w:rStyle w:val="Strong"/>
          <w:rFonts w:asciiTheme="minorHAnsi" w:hAnsiTheme="minorHAnsi" w:cstheme="minorHAnsi"/>
          <w:color w:val="3A3A3A"/>
          <w:sz w:val="32"/>
          <w:szCs w:val="32"/>
          <w:bdr w:val="none" w:sz="0" w:space="0" w:color="auto" w:frame="1"/>
        </w:rPr>
        <w:t>)</w:t>
      </w:r>
      <w:r w:rsidRPr="00A57DFE">
        <w:rPr>
          <w:rFonts w:asciiTheme="minorHAnsi" w:hAnsiTheme="minorHAnsi" w:cstheme="minorHAnsi"/>
          <w:color w:val="3A3A3A"/>
          <w:sz w:val="32"/>
          <w:szCs w:val="32"/>
        </w:rPr>
        <w:t>, you check if there was an SMS request with the </w:t>
      </w:r>
      <w:proofErr w:type="spellStart"/>
      <w:r w:rsidRPr="00A57DFE">
        <w:rPr>
          <w:rStyle w:val="Strong"/>
          <w:rFonts w:asciiTheme="minorHAnsi" w:hAnsiTheme="minorHAnsi" w:cstheme="minorHAnsi"/>
          <w:color w:val="3A3A3A"/>
          <w:sz w:val="32"/>
          <w:szCs w:val="32"/>
          <w:bdr w:val="none" w:sz="0" w:space="0" w:color="auto" w:frame="1"/>
        </w:rPr>
        <w:t>SMSRequest</w:t>
      </w:r>
      <w:proofErr w:type="spellEnd"/>
      <w:r w:rsidRPr="00A57DFE">
        <w:rPr>
          <w:rStyle w:val="Strong"/>
          <w:rFonts w:asciiTheme="minorHAnsi" w:hAnsiTheme="minorHAnsi" w:cstheme="minorHAnsi"/>
          <w:color w:val="3A3A3A"/>
          <w:sz w:val="32"/>
          <w:szCs w:val="32"/>
          <w:bdr w:val="none" w:sz="0" w:space="0" w:color="auto" w:frame="1"/>
        </w:rPr>
        <w:t>()</w:t>
      </w:r>
      <w:r w:rsidRPr="00A57DFE">
        <w:rPr>
          <w:rFonts w:asciiTheme="minorHAnsi" w:hAnsiTheme="minorHAnsi" w:cstheme="minorHAnsi"/>
          <w:color w:val="3A3A3A"/>
          <w:sz w:val="32"/>
          <w:szCs w:val="32"/>
        </w:rPr>
        <w:t> function – you check if the Arduino received a STATE message. If </w:t>
      </w:r>
      <w:r w:rsidRPr="00A57DFE">
        <w:rPr>
          <w:rStyle w:val="Strong"/>
          <w:rFonts w:asciiTheme="minorHAnsi" w:hAnsiTheme="minorHAnsi" w:cstheme="minorHAnsi"/>
          <w:color w:val="3A3A3A"/>
          <w:sz w:val="32"/>
          <w:szCs w:val="32"/>
          <w:bdr w:val="none" w:sz="0" w:space="0" w:color="auto" w:frame="1"/>
        </w:rPr>
        <w:t>true</w:t>
      </w:r>
      <w:r w:rsidRPr="00A57DFE">
        <w:rPr>
          <w:rFonts w:asciiTheme="minorHAnsi" w:hAnsiTheme="minorHAnsi" w:cstheme="minorHAnsi"/>
          <w:color w:val="3A3A3A"/>
          <w:sz w:val="32"/>
          <w:szCs w:val="32"/>
        </w:rPr>
        <w:t>, it will read the temperature and humidity and send it via SMS to you.</w:t>
      </w:r>
    </w:p>
    <w:p w14:paraId="007BFC80" w14:textId="77777777" w:rsidR="00A57DFE" w:rsidRPr="00A57DFE" w:rsidRDefault="00A57DFE" w:rsidP="00A57DFE">
      <w:pPr>
        <w:pStyle w:val="NormalWeb"/>
        <w:shd w:val="clear" w:color="auto" w:fill="FFFFFF"/>
        <w:spacing w:before="0" w:beforeAutospacing="0" w:after="336"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The number the Arduino answers to is set at the following line:</w:t>
      </w:r>
    </w:p>
    <w:p w14:paraId="2F925C5E" w14:textId="77777777" w:rsidR="00A57DFE" w:rsidRPr="00A57DFE" w:rsidRDefault="00A57DFE" w:rsidP="00A57DFE">
      <w:pPr>
        <w:pStyle w:val="HTMLPreformatted"/>
        <w:rPr>
          <w:rFonts w:asciiTheme="minorHAnsi" w:hAnsiTheme="minorHAnsi" w:cstheme="minorHAnsi"/>
          <w:color w:val="3A3A3A"/>
          <w:sz w:val="32"/>
          <w:szCs w:val="32"/>
        </w:rPr>
      </w:pPr>
      <w:r w:rsidRPr="00A57DFE">
        <w:rPr>
          <w:rFonts w:asciiTheme="minorHAnsi" w:hAnsiTheme="minorHAnsi" w:cstheme="minorHAnsi"/>
          <w:color w:val="3A3A3A"/>
          <w:sz w:val="32"/>
          <w:szCs w:val="32"/>
        </w:rPr>
        <w:t>SIM900.println("AT + CMGS = \"</w:t>
      </w:r>
      <w:r w:rsidRPr="00A57DFE">
        <w:rPr>
          <w:rStyle w:val="Strong"/>
          <w:rFonts w:asciiTheme="minorHAnsi" w:hAnsiTheme="minorHAnsi" w:cstheme="minorHAnsi"/>
          <w:color w:val="FF0000"/>
          <w:sz w:val="32"/>
          <w:szCs w:val="32"/>
          <w:bdr w:val="none" w:sz="0" w:space="0" w:color="auto" w:frame="1"/>
        </w:rPr>
        <w:t>XXXXXXXXXXXX</w:t>
      </w:r>
      <w:r w:rsidRPr="00A57DFE">
        <w:rPr>
          <w:rFonts w:asciiTheme="minorHAnsi" w:hAnsiTheme="minorHAnsi" w:cstheme="minorHAnsi"/>
          <w:color w:val="3A3A3A"/>
          <w:sz w:val="32"/>
          <w:szCs w:val="32"/>
        </w:rPr>
        <w:t>\"");</w:t>
      </w:r>
    </w:p>
    <w:p w14:paraId="1CEE5FE3" w14:textId="77777777" w:rsidR="00A57DFE" w:rsidRPr="00A57DFE" w:rsidRDefault="00A57DFE" w:rsidP="00A57DFE">
      <w:pPr>
        <w:pStyle w:val="NormalWeb"/>
        <w:shd w:val="clear" w:color="auto" w:fill="FFFFFF"/>
        <w:spacing w:before="0" w:beforeAutospacing="0" w:after="0"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Replace the </w:t>
      </w:r>
      <w:r w:rsidRPr="00A57DFE">
        <w:rPr>
          <w:rStyle w:val="Strong"/>
          <w:rFonts w:asciiTheme="minorHAnsi" w:hAnsiTheme="minorHAnsi" w:cstheme="minorHAnsi"/>
          <w:color w:val="FF0000"/>
          <w:sz w:val="32"/>
          <w:szCs w:val="32"/>
          <w:bdr w:val="none" w:sz="0" w:space="0" w:color="auto" w:frame="1"/>
        </w:rPr>
        <w:t>XXXXXXXXXXXX</w:t>
      </w:r>
      <w:r w:rsidRPr="00A57DFE">
        <w:rPr>
          <w:rFonts w:asciiTheme="minorHAnsi" w:hAnsiTheme="minorHAnsi" w:cstheme="minorHAnsi"/>
          <w:color w:val="3A3A3A"/>
          <w:sz w:val="32"/>
          <w:szCs w:val="32"/>
        </w:rPr>
        <w:t> with the recipient’s phone number.</w:t>
      </w:r>
    </w:p>
    <w:p w14:paraId="7FE14F5B" w14:textId="77777777" w:rsidR="00A57DFE" w:rsidRPr="00A57DFE" w:rsidRDefault="00A57DFE" w:rsidP="00A57DFE">
      <w:pPr>
        <w:pStyle w:val="NormalWeb"/>
        <w:shd w:val="clear" w:color="auto" w:fill="FFFFFF"/>
        <w:spacing w:before="0" w:beforeAutospacing="0" w:after="0" w:afterAutospacing="0"/>
        <w:rPr>
          <w:rFonts w:asciiTheme="minorHAnsi" w:hAnsiTheme="minorHAnsi" w:cstheme="minorHAnsi"/>
          <w:color w:val="3A3A3A"/>
          <w:sz w:val="32"/>
          <w:szCs w:val="32"/>
        </w:rPr>
      </w:pPr>
      <w:r w:rsidRPr="00A57DFE">
        <w:rPr>
          <w:rStyle w:val="Strong"/>
          <w:rFonts w:asciiTheme="minorHAnsi" w:hAnsiTheme="minorHAnsi" w:cstheme="minorHAnsi"/>
          <w:color w:val="3A3A3A"/>
          <w:sz w:val="32"/>
          <w:szCs w:val="32"/>
          <w:bdr w:val="none" w:sz="0" w:space="0" w:color="auto" w:frame="1"/>
        </w:rPr>
        <w:t>Note:</w:t>
      </w:r>
      <w:r w:rsidRPr="00A57DFE">
        <w:rPr>
          <w:rFonts w:asciiTheme="minorHAnsi" w:hAnsiTheme="minorHAnsi" w:cstheme="minorHAnsi"/>
          <w:color w:val="3A3A3A"/>
          <w:sz w:val="32"/>
          <w:szCs w:val="32"/>
        </w:rPr>
        <w:t> you must add the number according to the international phone number format. For example, in Portugal the number is preceded by </w:t>
      </w:r>
      <w:r w:rsidRPr="00A57DFE">
        <w:rPr>
          <w:rStyle w:val="Strong"/>
          <w:rFonts w:asciiTheme="minorHAnsi" w:hAnsiTheme="minorHAnsi" w:cstheme="minorHAnsi"/>
          <w:color w:val="FF0000"/>
          <w:sz w:val="32"/>
          <w:szCs w:val="32"/>
          <w:bdr w:val="none" w:sz="0" w:space="0" w:color="auto" w:frame="1"/>
        </w:rPr>
        <w:t>+351</w:t>
      </w:r>
      <w:r w:rsidRPr="00A57DFE">
        <w:rPr>
          <w:rFonts w:asciiTheme="minorHAnsi" w:hAnsiTheme="minorHAnsi" w:cstheme="minorHAnsi"/>
          <w:color w:val="3A3A3A"/>
          <w:sz w:val="32"/>
          <w:szCs w:val="32"/>
        </w:rPr>
        <w:t>XXXXXXXXX.</w:t>
      </w:r>
    </w:p>
    <w:p w14:paraId="01AE4DFC" w14:textId="77777777" w:rsidR="00A57DFE" w:rsidRPr="00A57DFE" w:rsidRDefault="00A57DFE" w:rsidP="00A57DFE">
      <w:pPr>
        <w:pStyle w:val="NormalWeb"/>
        <w:shd w:val="clear" w:color="auto" w:fill="FFFFFF"/>
        <w:spacing w:before="0" w:beforeAutospacing="0" w:after="0"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Then, you store the message you want to send in the </w:t>
      </w:r>
      <w:proofErr w:type="spellStart"/>
      <w:r w:rsidRPr="00A57DFE">
        <w:rPr>
          <w:rStyle w:val="Strong"/>
          <w:rFonts w:asciiTheme="minorHAnsi" w:hAnsiTheme="minorHAnsi" w:cstheme="minorHAnsi"/>
          <w:color w:val="3A3A3A"/>
          <w:sz w:val="32"/>
          <w:szCs w:val="32"/>
          <w:bdr w:val="none" w:sz="0" w:space="0" w:color="auto" w:frame="1"/>
        </w:rPr>
        <w:t>dataMessage</w:t>
      </w:r>
      <w:proofErr w:type="spellEnd"/>
      <w:r w:rsidRPr="00A57DFE">
        <w:rPr>
          <w:rFonts w:asciiTheme="minorHAnsi" w:hAnsiTheme="minorHAnsi" w:cstheme="minorHAnsi"/>
          <w:color w:val="3A3A3A"/>
          <w:sz w:val="32"/>
          <w:szCs w:val="32"/>
        </w:rPr>
        <w:t xml:space="preserve"> variable. </w:t>
      </w:r>
      <w:proofErr w:type="gramStart"/>
      <w:r w:rsidRPr="00A57DFE">
        <w:rPr>
          <w:rFonts w:asciiTheme="minorHAnsi" w:hAnsiTheme="minorHAnsi" w:cstheme="minorHAnsi"/>
          <w:color w:val="3A3A3A"/>
          <w:sz w:val="32"/>
          <w:szCs w:val="32"/>
        </w:rPr>
        <w:t>Finally</w:t>
      </w:r>
      <w:proofErr w:type="gramEnd"/>
      <w:r w:rsidRPr="00A57DFE">
        <w:rPr>
          <w:rFonts w:asciiTheme="minorHAnsi" w:hAnsiTheme="minorHAnsi" w:cstheme="minorHAnsi"/>
          <w:color w:val="3A3A3A"/>
          <w:sz w:val="32"/>
          <w:szCs w:val="32"/>
        </w:rPr>
        <w:t xml:space="preserve"> you send the SMS text message using:</w:t>
      </w:r>
    </w:p>
    <w:p w14:paraId="16F2786B" w14:textId="77777777" w:rsidR="00A57DFE" w:rsidRPr="00A57DFE" w:rsidRDefault="00A57DFE" w:rsidP="00A57DFE">
      <w:pPr>
        <w:pStyle w:val="HTMLPreformatted"/>
        <w:spacing w:after="360"/>
        <w:rPr>
          <w:rFonts w:asciiTheme="minorHAnsi" w:hAnsiTheme="minorHAnsi" w:cstheme="minorHAnsi"/>
          <w:color w:val="3A3A3A"/>
          <w:sz w:val="32"/>
          <w:szCs w:val="32"/>
        </w:rPr>
      </w:pPr>
      <w:r w:rsidRPr="00A57DFE">
        <w:rPr>
          <w:rFonts w:asciiTheme="minorHAnsi" w:hAnsiTheme="minorHAnsi" w:cstheme="minorHAnsi"/>
          <w:color w:val="3A3A3A"/>
          <w:sz w:val="32"/>
          <w:szCs w:val="32"/>
        </w:rPr>
        <w:t>SIM900.print(</w:t>
      </w:r>
      <w:proofErr w:type="spellStart"/>
      <w:r w:rsidRPr="00A57DFE">
        <w:rPr>
          <w:rFonts w:asciiTheme="minorHAnsi" w:hAnsiTheme="minorHAnsi" w:cstheme="minorHAnsi"/>
          <w:color w:val="3A3A3A"/>
          <w:sz w:val="32"/>
          <w:szCs w:val="32"/>
        </w:rPr>
        <w:t>dataMessage</w:t>
      </w:r>
      <w:proofErr w:type="spellEnd"/>
      <w:r w:rsidRPr="00A57DFE">
        <w:rPr>
          <w:rFonts w:asciiTheme="minorHAnsi" w:hAnsiTheme="minorHAnsi" w:cstheme="minorHAnsi"/>
          <w:color w:val="3A3A3A"/>
          <w:sz w:val="32"/>
          <w:szCs w:val="32"/>
        </w:rPr>
        <w:t>);</w:t>
      </w:r>
    </w:p>
    <w:p w14:paraId="6F02595E" w14:textId="77777777" w:rsidR="00A57DFE" w:rsidRPr="00A57DFE" w:rsidRDefault="00A57DFE" w:rsidP="00A57DFE">
      <w:pPr>
        <w:pStyle w:val="Heading2"/>
        <w:shd w:val="clear" w:color="auto" w:fill="FFFFFF"/>
        <w:spacing w:before="510" w:beforeAutospacing="0" w:after="270" w:afterAutospacing="0" w:line="312" w:lineRule="atLeast"/>
        <w:rPr>
          <w:rFonts w:asciiTheme="minorHAnsi" w:hAnsiTheme="minorHAnsi" w:cstheme="minorHAnsi"/>
          <w:color w:val="3A3A3A"/>
          <w:sz w:val="32"/>
          <w:szCs w:val="32"/>
        </w:rPr>
      </w:pPr>
      <w:r w:rsidRPr="00A57DFE">
        <w:rPr>
          <w:rFonts w:asciiTheme="minorHAnsi" w:hAnsiTheme="minorHAnsi" w:cstheme="minorHAnsi"/>
          <w:color w:val="3A3A3A"/>
          <w:sz w:val="32"/>
          <w:szCs w:val="32"/>
        </w:rPr>
        <w:t>Demonstration</w:t>
      </w:r>
    </w:p>
    <w:p w14:paraId="482B5A58" w14:textId="77777777" w:rsidR="00A57DFE" w:rsidRPr="00A57DFE" w:rsidRDefault="00A57DFE" w:rsidP="00A57DFE">
      <w:pPr>
        <w:pStyle w:val="NormalWeb"/>
        <w:shd w:val="clear" w:color="auto" w:fill="FFFFFF"/>
        <w:spacing w:before="0" w:beforeAutospacing="0" w:after="336" w:afterAutospacing="0"/>
        <w:rPr>
          <w:rFonts w:asciiTheme="minorHAnsi" w:hAnsiTheme="minorHAnsi" w:cstheme="minorHAnsi"/>
          <w:color w:val="3A3A3A"/>
          <w:sz w:val="32"/>
          <w:szCs w:val="32"/>
        </w:rPr>
      </w:pPr>
      <w:r w:rsidRPr="00A57DFE">
        <w:rPr>
          <w:rFonts w:asciiTheme="minorHAnsi" w:hAnsiTheme="minorHAnsi" w:cstheme="minorHAnsi"/>
          <w:color w:val="3A3A3A"/>
          <w:sz w:val="32"/>
          <w:szCs w:val="32"/>
        </w:rPr>
        <w:t>When you send the STATE message to the Arduino, it replies with the sensor data.</w:t>
      </w:r>
    </w:p>
    <w:p w14:paraId="0C2D8EFE" w14:textId="5B650D44" w:rsidR="005D665A" w:rsidRPr="00A57DFE" w:rsidRDefault="005D665A" w:rsidP="005D665A">
      <w:pPr>
        <w:tabs>
          <w:tab w:val="left" w:pos="2745"/>
        </w:tabs>
        <w:rPr>
          <w:rFonts w:cstheme="minorHAnsi"/>
          <w:sz w:val="32"/>
          <w:szCs w:val="32"/>
        </w:rPr>
      </w:pPr>
    </w:p>
    <w:sectPr w:rsidR="005D665A" w:rsidRPr="00A57D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8FD91F" w14:textId="77777777" w:rsidR="00660A79" w:rsidRDefault="00660A79" w:rsidP="00E66588">
      <w:pPr>
        <w:spacing w:after="0" w:line="240" w:lineRule="auto"/>
      </w:pPr>
      <w:r>
        <w:separator/>
      </w:r>
    </w:p>
  </w:endnote>
  <w:endnote w:type="continuationSeparator" w:id="0">
    <w:p w14:paraId="530FBCBA" w14:textId="77777777" w:rsidR="00660A79" w:rsidRDefault="00660A79" w:rsidP="00E665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6E2181" w14:textId="77777777" w:rsidR="00660A79" w:rsidRDefault="00660A79" w:rsidP="00E66588">
      <w:pPr>
        <w:spacing w:after="0" w:line="240" w:lineRule="auto"/>
      </w:pPr>
      <w:r>
        <w:separator/>
      </w:r>
    </w:p>
  </w:footnote>
  <w:footnote w:type="continuationSeparator" w:id="0">
    <w:p w14:paraId="718CBE08" w14:textId="77777777" w:rsidR="00660A79" w:rsidRDefault="00660A79" w:rsidP="00E665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632AD1"/>
    <w:multiLevelType w:val="multilevel"/>
    <w:tmpl w:val="7BA4C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F7416E6"/>
    <w:multiLevelType w:val="multilevel"/>
    <w:tmpl w:val="7B90E0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690488A"/>
    <w:multiLevelType w:val="multilevel"/>
    <w:tmpl w:val="33CA4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588"/>
    <w:rsid w:val="000C64CD"/>
    <w:rsid w:val="001B158F"/>
    <w:rsid w:val="005D665A"/>
    <w:rsid w:val="00660A79"/>
    <w:rsid w:val="00A57DFE"/>
    <w:rsid w:val="00C50DB2"/>
    <w:rsid w:val="00DE5713"/>
    <w:rsid w:val="00E66465"/>
    <w:rsid w:val="00E665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7A34D"/>
  <w15:chartTrackingRefBased/>
  <w15:docId w15:val="{2C20BA2D-BD24-4F37-A72E-9AC7992D4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6658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6658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665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E6658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66588"/>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E66588"/>
    <w:rPr>
      <w:color w:val="0000FF"/>
      <w:u w:val="single"/>
    </w:rPr>
  </w:style>
  <w:style w:type="character" w:styleId="Strong">
    <w:name w:val="Strong"/>
    <w:basedOn w:val="DefaultParagraphFont"/>
    <w:uiPriority w:val="22"/>
    <w:qFormat/>
    <w:rsid w:val="00E66588"/>
    <w:rPr>
      <w:b/>
      <w:bCs/>
    </w:rPr>
  </w:style>
  <w:style w:type="paragraph" w:styleId="Header">
    <w:name w:val="header"/>
    <w:basedOn w:val="Normal"/>
    <w:link w:val="HeaderChar"/>
    <w:uiPriority w:val="99"/>
    <w:unhideWhenUsed/>
    <w:rsid w:val="00E665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588"/>
  </w:style>
  <w:style w:type="paragraph" w:styleId="Footer">
    <w:name w:val="footer"/>
    <w:basedOn w:val="Normal"/>
    <w:link w:val="FooterChar"/>
    <w:uiPriority w:val="99"/>
    <w:unhideWhenUsed/>
    <w:rsid w:val="00E665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588"/>
  </w:style>
  <w:style w:type="character" w:styleId="Emphasis">
    <w:name w:val="Emphasis"/>
    <w:basedOn w:val="DefaultParagraphFont"/>
    <w:uiPriority w:val="20"/>
    <w:qFormat/>
    <w:rsid w:val="001B158F"/>
    <w:rPr>
      <w:i/>
      <w:iCs/>
    </w:rPr>
  </w:style>
  <w:style w:type="paragraph" w:styleId="HTMLPreformatted">
    <w:name w:val="HTML Preformatted"/>
    <w:basedOn w:val="Normal"/>
    <w:link w:val="HTMLPreformattedChar"/>
    <w:uiPriority w:val="99"/>
    <w:semiHidden/>
    <w:unhideWhenUsed/>
    <w:rsid w:val="005D6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D665A"/>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D665A"/>
    <w:rPr>
      <w:rFonts w:ascii="Courier New" w:eastAsia="Times New Roman" w:hAnsi="Courier New" w:cs="Courier New"/>
      <w:sz w:val="20"/>
      <w:szCs w:val="20"/>
    </w:rPr>
  </w:style>
  <w:style w:type="character" w:customStyle="1" w:styleId="token">
    <w:name w:val="token"/>
    <w:basedOn w:val="DefaultParagraphFont"/>
    <w:rsid w:val="005D66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1834">
      <w:bodyDiv w:val="1"/>
      <w:marLeft w:val="0"/>
      <w:marRight w:val="0"/>
      <w:marTop w:val="0"/>
      <w:marBottom w:val="0"/>
      <w:divBdr>
        <w:top w:val="none" w:sz="0" w:space="0" w:color="auto"/>
        <w:left w:val="none" w:sz="0" w:space="0" w:color="auto"/>
        <w:bottom w:val="none" w:sz="0" w:space="0" w:color="auto"/>
        <w:right w:val="none" w:sz="0" w:space="0" w:color="auto"/>
      </w:divBdr>
    </w:div>
    <w:div w:id="53938080">
      <w:bodyDiv w:val="1"/>
      <w:marLeft w:val="0"/>
      <w:marRight w:val="0"/>
      <w:marTop w:val="0"/>
      <w:marBottom w:val="0"/>
      <w:divBdr>
        <w:top w:val="none" w:sz="0" w:space="0" w:color="auto"/>
        <w:left w:val="none" w:sz="0" w:space="0" w:color="auto"/>
        <w:bottom w:val="none" w:sz="0" w:space="0" w:color="auto"/>
        <w:right w:val="none" w:sz="0" w:space="0" w:color="auto"/>
      </w:divBdr>
    </w:div>
    <w:div w:id="171335713">
      <w:bodyDiv w:val="1"/>
      <w:marLeft w:val="0"/>
      <w:marRight w:val="0"/>
      <w:marTop w:val="0"/>
      <w:marBottom w:val="0"/>
      <w:divBdr>
        <w:top w:val="none" w:sz="0" w:space="0" w:color="auto"/>
        <w:left w:val="none" w:sz="0" w:space="0" w:color="auto"/>
        <w:bottom w:val="none" w:sz="0" w:space="0" w:color="auto"/>
        <w:right w:val="none" w:sz="0" w:space="0" w:color="auto"/>
      </w:divBdr>
    </w:div>
    <w:div w:id="304284171">
      <w:bodyDiv w:val="1"/>
      <w:marLeft w:val="0"/>
      <w:marRight w:val="0"/>
      <w:marTop w:val="0"/>
      <w:marBottom w:val="0"/>
      <w:divBdr>
        <w:top w:val="none" w:sz="0" w:space="0" w:color="auto"/>
        <w:left w:val="none" w:sz="0" w:space="0" w:color="auto"/>
        <w:bottom w:val="none" w:sz="0" w:space="0" w:color="auto"/>
        <w:right w:val="none" w:sz="0" w:space="0" w:color="auto"/>
      </w:divBdr>
    </w:div>
    <w:div w:id="473838753">
      <w:bodyDiv w:val="1"/>
      <w:marLeft w:val="0"/>
      <w:marRight w:val="0"/>
      <w:marTop w:val="0"/>
      <w:marBottom w:val="0"/>
      <w:divBdr>
        <w:top w:val="none" w:sz="0" w:space="0" w:color="auto"/>
        <w:left w:val="none" w:sz="0" w:space="0" w:color="auto"/>
        <w:bottom w:val="none" w:sz="0" w:space="0" w:color="auto"/>
        <w:right w:val="none" w:sz="0" w:space="0" w:color="auto"/>
      </w:divBdr>
    </w:div>
    <w:div w:id="579213332">
      <w:bodyDiv w:val="1"/>
      <w:marLeft w:val="0"/>
      <w:marRight w:val="0"/>
      <w:marTop w:val="0"/>
      <w:marBottom w:val="0"/>
      <w:divBdr>
        <w:top w:val="none" w:sz="0" w:space="0" w:color="auto"/>
        <w:left w:val="none" w:sz="0" w:space="0" w:color="auto"/>
        <w:bottom w:val="none" w:sz="0" w:space="0" w:color="auto"/>
        <w:right w:val="none" w:sz="0" w:space="0" w:color="auto"/>
      </w:divBdr>
    </w:div>
    <w:div w:id="667026881">
      <w:bodyDiv w:val="1"/>
      <w:marLeft w:val="0"/>
      <w:marRight w:val="0"/>
      <w:marTop w:val="0"/>
      <w:marBottom w:val="0"/>
      <w:divBdr>
        <w:top w:val="none" w:sz="0" w:space="0" w:color="auto"/>
        <w:left w:val="none" w:sz="0" w:space="0" w:color="auto"/>
        <w:bottom w:val="none" w:sz="0" w:space="0" w:color="auto"/>
        <w:right w:val="none" w:sz="0" w:space="0" w:color="auto"/>
      </w:divBdr>
    </w:div>
    <w:div w:id="906494414">
      <w:bodyDiv w:val="1"/>
      <w:marLeft w:val="0"/>
      <w:marRight w:val="0"/>
      <w:marTop w:val="0"/>
      <w:marBottom w:val="0"/>
      <w:divBdr>
        <w:top w:val="none" w:sz="0" w:space="0" w:color="auto"/>
        <w:left w:val="none" w:sz="0" w:space="0" w:color="auto"/>
        <w:bottom w:val="none" w:sz="0" w:space="0" w:color="auto"/>
        <w:right w:val="none" w:sz="0" w:space="0" w:color="auto"/>
      </w:divBdr>
    </w:div>
    <w:div w:id="973753718">
      <w:bodyDiv w:val="1"/>
      <w:marLeft w:val="0"/>
      <w:marRight w:val="0"/>
      <w:marTop w:val="0"/>
      <w:marBottom w:val="0"/>
      <w:divBdr>
        <w:top w:val="none" w:sz="0" w:space="0" w:color="auto"/>
        <w:left w:val="none" w:sz="0" w:space="0" w:color="auto"/>
        <w:bottom w:val="none" w:sz="0" w:space="0" w:color="auto"/>
        <w:right w:val="none" w:sz="0" w:space="0" w:color="auto"/>
      </w:divBdr>
    </w:div>
    <w:div w:id="1005936952">
      <w:bodyDiv w:val="1"/>
      <w:marLeft w:val="0"/>
      <w:marRight w:val="0"/>
      <w:marTop w:val="0"/>
      <w:marBottom w:val="0"/>
      <w:divBdr>
        <w:top w:val="none" w:sz="0" w:space="0" w:color="auto"/>
        <w:left w:val="none" w:sz="0" w:space="0" w:color="auto"/>
        <w:bottom w:val="none" w:sz="0" w:space="0" w:color="auto"/>
        <w:right w:val="none" w:sz="0" w:space="0" w:color="auto"/>
      </w:divBdr>
    </w:div>
    <w:div w:id="1086002450">
      <w:bodyDiv w:val="1"/>
      <w:marLeft w:val="0"/>
      <w:marRight w:val="0"/>
      <w:marTop w:val="0"/>
      <w:marBottom w:val="0"/>
      <w:divBdr>
        <w:top w:val="none" w:sz="0" w:space="0" w:color="auto"/>
        <w:left w:val="none" w:sz="0" w:space="0" w:color="auto"/>
        <w:bottom w:val="none" w:sz="0" w:space="0" w:color="auto"/>
        <w:right w:val="none" w:sz="0" w:space="0" w:color="auto"/>
      </w:divBdr>
    </w:div>
    <w:div w:id="1361276060">
      <w:bodyDiv w:val="1"/>
      <w:marLeft w:val="0"/>
      <w:marRight w:val="0"/>
      <w:marTop w:val="0"/>
      <w:marBottom w:val="0"/>
      <w:divBdr>
        <w:top w:val="none" w:sz="0" w:space="0" w:color="auto"/>
        <w:left w:val="none" w:sz="0" w:space="0" w:color="auto"/>
        <w:bottom w:val="none" w:sz="0" w:space="0" w:color="auto"/>
        <w:right w:val="none" w:sz="0" w:space="0" w:color="auto"/>
      </w:divBdr>
    </w:div>
    <w:div w:id="1393964287">
      <w:bodyDiv w:val="1"/>
      <w:marLeft w:val="0"/>
      <w:marRight w:val="0"/>
      <w:marTop w:val="0"/>
      <w:marBottom w:val="0"/>
      <w:divBdr>
        <w:top w:val="none" w:sz="0" w:space="0" w:color="auto"/>
        <w:left w:val="none" w:sz="0" w:space="0" w:color="auto"/>
        <w:bottom w:val="none" w:sz="0" w:space="0" w:color="auto"/>
        <w:right w:val="none" w:sz="0" w:space="0" w:color="auto"/>
      </w:divBdr>
    </w:div>
    <w:div w:id="1481993452">
      <w:bodyDiv w:val="1"/>
      <w:marLeft w:val="0"/>
      <w:marRight w:val="0"/>
      <w:marTop w:val="0"/>
      <w:marBottom w:val="0"/>
      <w:divBdr>
        <w:top w:val="none" w:sz="0" w:space="0" w:color="auto"/>
        <w:left w:val="none" w:sz="0" w:space="0" w:color="auto"/>
        <w:bottom w:val="none" w:sz="0" w:space="0" w:color="auto"/>
        <w:right w:val="none" w:sz="0" w:space="0" w:color="auto"/>
      </w:divBdr>
    </w:div>
    <w:div w:id="1523860384">
      <w:bodyDiv w:val="1"/>
      <w:marLeft w:val="0"/>
      <w:marRight w:val="0"/>
      <w:marTop w:val="0"/>
      <w:marBottom w:val="0"/>
      <w:divBdr>
        <w:top w:val="none" w:sz="0" w:space="0" w:color="auto"/>
        <w:left w:val="none" w:sz="0" w:space="0" w:color="auto"/>
        <w:bottom w:val="none" w:sz="0" w:space="0" w:color="auto"/>
        <w:right w:val="none" w:sz="0" w:space="0" w:color="auto"/>
      </w:divBdr>
    </w:div>
    <w:div w:id="1561089042">
      <w:bodyDiv w:val="1"/>
      <w:marLeft w:val="0"/>
      <w:marRight w:val="0"/>
      <w:marTop w:val="0"/>
      <w:marBottom w:val="0"/>
      <w:divBdr>
        <w:top w:val="none" w:sz="0" w:space="0" w:color="auto"/>
        <w:left w:val="none" w:sz="0" w:space="0" w:color="auto"/>
        <w:bottom w:val="none" w:sz="0" w:space="0" w:color="auto"/>
        <w:right w:val="none" w:sz="0" w:space="0" w:color="auto"/>
      </w:divBdr>
    </w:div>
    <w:div w:id="1585604732">
      <w:bodyDiv w:val="1"/>
      <w:marLeft w:val="0"/>
      <w:marRight w:val="0"/>
      <w:marTop w:val="0"/>
      <w:marBottom w:val="0"/>
      <w:divBdr>
        <w:top w:val="none" w:sz="0" w:space="0" w:color="auto"/>
        <w:left w:val="none" w:sz="0" w:space="0" w:color="auto"/>
        <w:bottom w:val="none" w:sz="0" w:space="0" w:color="auto"/>
        <w:right w:val="none" w:sz="0" w:space="0" w:color="auto"/>
      </w:divBdr>
    </w:div>
    <w:div w:id="1643459309">
      <w:bodyDiv w:val="1"/>
      <w:marLeft w:val="0"/>
      <w:marRight w:val="0"/>
      <w:marTop w:val="0"/>
      <w:marBottom w:val="0"/>
      <w:divBdr>
        <w:top w:val="none" w:sz="0" w:space="0" w:color="auto"/>
        <w:left w:val="none" w:sz="0" w:space="0" w:color="auto"/>
        <w:bottom w:val="none" w:sz="0" w:space="0" w:color="auto"/>
        <w:right w:val="none" w:sz="0" w:space="0" w:color="auto"/>
      </w:divBdr>
    </w:div>
    <w:div w:id="1888644098">
      <w:bodyDiv w:val="1"/>
      <w:marLeft w:val="0"/>
      <w:marRight w:val="0"/>
      <w:marTop w:val="0"/>
      <w:marBottom w:val="0"/>
      <w:divBdr>
        <w:top w:val="none" w:sz="0" w:space="0" w:color="auto"/>
        <w:left w:val="none" w:sz="0" w:space="0" w:color="auto"/>
        <w:bottom w:val="none" w:sz="0" w:space="0" w:color="auto"/>
        <w:right w:val="none" w:sz="0" w:space="0" w:color="auto"/>
      </w:divBdr>
    </w:div>
    <w:div w:id="1936740750">
      <w:bodyDiv w:val="1"/>
      <w:marLeft w:val="0"/>
      <w:marRight w:val="0"/>
      <w:marTop w:val="0"/>
      <w:marBottom w:val="0"/>
      <w:divBdr>
        <w:top w:val="none" w:sz="0" w:space="0" w:color="auto"/>
        <w:left w:val="none" w:sz="0" w:space="0" w:color="auto"/>
        <w:bottom w:val="none" w:sz="0" w:space="0" w:color="auto"/>
        <w:right w:val="none" w:sz="0" w:space="0" w:color="auto"/>
      </w:divBdr>
      <w:divsChild>
        <w:div w:id="534076879">
          <w:marLeft w:val="0"/>
          <w:marRight w:val="0"/>
          <w:marTop w:val="0"/>
          <w:marBottom w:val="0"/>
          <w:divBdr>
            <w:top w:val="none" w:sz="0" w:space="0" w:color="auto"/>
            <w:left w:val="none" w:sz="0" w:space="0" w:color="auto"/>
            <w:bottom w:val="none" w:sz="0" w:space="0" w:color="auto"/>
            <w:right w:val="none" w:sz="0" w:space="0" w:color="auto"/>
          </w:divBdr>
        </w:div>
      </w:divsChild>
    </w:div>
    <w:div w:id="208367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makeradvisor.com/tools/ftdi-programmer-board/" TargetMode="External"/><Relationship Id="rId18" Type="http://schemas.openxmlformats.org/officeDocument/2006/relationships/hyperlink" Target="https://makeradvisor.com/tools/jumper-wires-kit-120-pieces/" TargetMode="External"/><Relationship Id="rId26" Type="http://schemas.openxmlformats.org/officeDocument/2006/relationships/image" Target="media/image8.PNG"/><Relationship Id="rId39"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makeradvisor.com/tools/5v-2a-power-adaptor-dc-jack/" TargetMode="External"/><Relationship Id="rId17" Type="http://schemas.openxmlformats.org/officeDocument/2006/relationships/hyperlink" Target="https://makeradvisor.com/tools/mb-102-solderless-breadboard-830-points/"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s://i1.wp.com/randomnerdtutorials.com/wp-content/uploads/2017/08/GSM-FTDI-circuit-1.png?quality=100&amp;strip=all&amp;ssl=1" TargetMode="External"/><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makeradvisor.com/tools/resistors-kits/" TargetMode="External"/><Relationship Id="rId20" Type="http://schemas.openxmlformats.org/officeDocument/2006/relationships/hyperlink" Target="https://ebay.to/2gbdOcC" TargetMode="External"/><Relationship Id="rId29" Type="http://schemas.openxmlformats.org/officeDocument/2006/relationships/image" Target="media/image11.PNG"/><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keradvisor.com/tools/sim900-gsm-gprs-shield/" TargetMode="External"/><Relationship Id="rId24" Type="http://schemas.openxmlformats.org/officeDocument/2006/relationships/hyperlink" Target="https://ebay.to/2wLRhJ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s://www.mediavine.com/" TargetMode="External"/><Relationship Id="rId5" Type="http://schemas.openxmlformats.org/officeDocument/2006/relationships/footnotes" Target="footnotes.xml"/><Relationship Id="rId15" Type="http://schemas.openxmlformats.org/officeDocument/2006/relationships/hyperlink" Target="https://makeradvisor.com/tools/dht22-temperature-humidity-sensor/"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hyperlink" Target="https://makeradvisor.com/best-arduino-starter-kits/" TargetMode="External"/><Relationship Id="rId19" Type="http://schemas.openxmlformats.org/officeDocument/2006/relationships/image" Target="media/image3.PNG"/><Relationship Id="rId31" Type="http://schemas.openxmlformats.org/officeDocument/2006/relationships/hyperlink" Target="https://i1.wp.com/randomnerdtutorials.com/wp-content/uploads/2017/08/GSM-FTDI-circuit-1.png?quality=100&amp;strip=all&amp;ssl=1" TargetMode="External"/><Relationship Id="rId44" Type="http://schemas.openxmlformats.org/officeDocument/2006/relationships/hyperlink" Target="https://github.com/adafruit/Adafruit_Sensor/archive/master.zip" TargetMode="External"/><Relationship Id="rId4" Type="http://schemas.openxmlformats.org/officeDocument/2006/relationships/webSettings" Target="webSettings.xml"/><Relationship Id="rId9" Type="http://schemas.openxmlformats.org/officeDocument/2006/relationships/hyperlink" Target="https://makeradvisor.com/tools/compatible-arduino-uno-r3-board/" TargetMode="External"/><Relationship Id="rId14" Type="http://schemas.openxmlformats.org/officeDocument/2006/relationships/hyperlink" Target="https://makeradvisor.com/tools/dht11-temperature-humidity-sensor/"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s://github.com/adafruit/DHT-sensor-library/archive/master.zip"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20</Pages>
  <Words>2198</Words>
  <Characters>12532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Kabra</dc:creator>
  <cp:keywords/>
  <dc:description/>
  <cp:lastModifiedBy>Abhinav Kabra</cp:lastModifiedBy>
  <cp:revision>2</cp:revision>
  <dcterms:created xsi:type="dcterms:W3CDTF">2020-11-25T05:09:00Z</dcterms:created>
  <dcterms:modified xsi:type="dcterms:W3CDTF">2020-11-25T11:09:00Z</dcterms:modified>
</cp:coreProperties>
</file>